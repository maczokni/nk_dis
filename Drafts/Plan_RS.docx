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06C2E" w14:textId="16320244" w:rsidR="00EA6DCA" w:rsidRPr="00EA6DCA" w:rsidRDefault="00EA6DCA">
      <w:pPr>
        <w:rPr>
          <w:b/>
          <w:bCs/>
          <w:sz w:val="24"/>
          <w:szCs w:val="24"/>
        </w:rPr>
      </w:pPr>
      <w:r w:rsidRPr="00EA6DCA">
        <w:rPr>
          <w:b/>
          <w:bCs/>
          <w:sz w:val="24"/>
          <w:szCs w:val="24"/>
        </w:rPr>
        <w:t xml:space="preserve">Spatial and Temporal Distribution of Missing Incidents </w:t>
      </w:r>
      <w:r>
        <w:rPr>
          <w:b/>
          <w:bCs/>
          <w:sz w:val="24"/>
          <w:szCs w:val="24"/>
        </w:rPr>
        <w:t xml:space="preserve">(in </w:t>
      </w:r>
      <w:r w:rsidRPr="00EA6DCA">
        <w:rPr>
          <w:b/>
          <w:bCs/>
          <w:sz w:val="24"/>
          <w:szCs w:val="24"/>
        </w:rPr>
        <w:t>Cheshire</w:t>
      </w:r>
      <w:r>
        <w:rPr>
          <w:b/>
          <w:bCs/>
          <w:sz w:val="24"/>
          <w:szCs w:val="24"/>
        </w:rPr>
        <w:t xml:space="preserve">) </w:t>
      </w:r>
      <w:r w:rsidRPr="00EA6DCA">
        <w:rPr>
          <w:b/>
          <w:bCs/>
          <w:sz w:val="24"/>
          <w:szCs w:val="24"/>
        </w:rPr>
        <w:t xml:space="preserve"> </w:t>
      </w:r>
    </w:p>
    <w:sdt>
      <w:sdtPr>
        <w:rPr>
          <w:rFonts w:asciiTheme="minorHAnsi" w:eastAsiaTheme="minorHAnsi" w:hAnsiTheme="minorHAnsi" w:cstheme="minorBidi"/>
          <w:color w:val="auto"/>
          <w:sz w:val="22"/>
          <w:szCs w:val="22"/>
          <w:lang w:val="en-GB"/>
        </w:rPr>
        <w:id w:val="1880736266"/>
        <w:docPartObj>
          <w:docPartGallery w:val="Table of Contents"/>
          <w:docPartUnique/>
        </w:docPartObj>
      </w:sdtPr>
      <w:sdtEndPr>
        <w:rPr>
          <w:b/>
          <w:bCs/>
          <w:noProof/>
        </w:rPr>
      </w:sdtEndPr>
      <w:sdtContent>
        <w:p w14:paraId="0649E8A3" w14:textId="14E21782" w:rsidR="00EA6DCA" w:rsidRPr="00EA6DCA" w:rsidRDefault="00EA6DCA">
          <w:pPr>
            <w:pStyle w:val="TOCHeading"/>
            <w:rPr>
              <w:color w:val="auto"/>
              <w:sz w:val="22"/>
              <w:szCs w:val="22"/>
            </w:rPr>
          </w:pPr>
          <w:r w:rsidRPr="00EA6DCA">
            <w:rPr>
              <w:color w:val="auto"/>
              <w:sz w:val="22"/>
              <w:szCs w:val="22"/>
            </w:rPr>
            <w:t>Contents</w:t>
          </w:r>
          <w:r>
            <w:rPr>
              <w:color w:val="auto"/>
              <w:sz w:val="22"/>
              <w:szCs w:val="22"/>
            </w:rPr>
            <w:t>:</w:t>
          </w:r>
        </w:p>
        <w:p w14:paraId="3CCCB2C3" w14:textId="5F03D3CA" w:rsidR="00F41DBA" w:rsidRDefault="004675C1">
          <w:pPr>
            <w:pStyle w:val="TOC1"/>
            <w:tabs>
              <w:tab w:val="right" w:leader="dot" w:pos="9016"/>
            </w:tabs>
            <w:rPr>
              <w:rFonts w:eastAsiaTheme="minorEastAsia"/>
              <w:noProof/>
              <w:lang w:eastAsia="en-GB"/>
            </w:rPr>
          </w:pPr>
          <w:r>
            <w:fldChar w:fldCharType="begin"/>
          </w:r>
          <w:r>
            <w:instrText xml:space="preserve"> TOC \o "1-6" \h \z \u </w:instrText>
          </w:r>
          <w:r>
            <w:fldChar w:fldCharType="separate"/>
          </w:r>
          <w:r w:rsidR="00F35FB4">
            <w:fldChar w:fldCharType="begin"/>
          </w:r>
          <w:r w:rsidR="00F35FB4">
            <w:instrText xml:space="preserve"> HYPERLINK \l "_Toc77684960" </w:instrText>
          </w:r>
          <w:r w:rsidR="00F35FB4">
            <w:fldChar w:fldCharType="separate"/>
          </w:r>
          <w:r w:rsidR="00F41DBA" w:rsidRPr="00240F70">
            <w:rPr>
              <w:rStyle w:val="Hyperlink"/>
              <w:rFonts w:cstheme="minorHAnsi"/>
              <w:noProof/>
            </w:rPr>
            <w:t>Intro</w:t>
          </w:r>
          <w:r w:rsidR="00F41DBA">
            <w:rPr>
              <w:noProof/>
              <w:webHidden/>
            </w:rPr>
            <w:tab/>
          </w:r>
          <w:r w:rsidR="00F41DBA">
            <w:rPr>
              <w:noProof/>
              <w:webHidden/>
            </w:rPr>
            <w:fldChar w:fldCharType="begin"/>
          </w:r>
          <w:r w:rsidR="00F41DBA">
            <w:rPr>
              <w:noProof/>
              <w:webHidden/>
            </w:rPr>
            <w:instrText xml:space="preserve"> PAGEREF _Toc77684960 \h </w:instrText>
          </w:r>
          <w:r w:rsidR="00F41DBA">
            <w:rPr>
              <w:noProof/>
              <w:webHidden/>
            </w:rPr>
          </w:r>
          <w:r w:rsidR="00F41DBA">
            <w:rPr>
              <w:noProof/>
              <w:webHidden/>
            </w:rPr>
            <w:fldChar w:fldCharType="separate"/>
          </w:r>
          <w:ins w:id="0" w:author="nadia kennar" w:date="2021-08-10T11:46:00Z">
            <w:r w:rsidR="007C72B8">
              <w:rPr>
                <w:noProof/>
                <w:webHidden/>
              </w:rPr>
              <w:t>2</w:t>
            </w:r>
          </w:ins>
          <w:del w:id="1" w:author="nadia kennar" w:date="2021-07-23T21:40:00Z">
            <w:r w:rsidR="00F41DBA" w:rsidDel="00031A10">
              <w:rPr>
                <w:noProof/>
                <w:webHidden/>
              </w:rPr>
              <w:delText>3</w:delText>
            </w:r>
          </w:del>
          <w:r w:rsidR="00F41DBA">
            <w:rPr>
              <w:noProof/>
              <w:webHidden/>
            </w:rPr>
            <w:fldChar w:fldCharType="end"/>
          </w:r>
          <w:r w:rsidR="00F35FB4">
            <w:rPr>
              <w:noProof/>
            </w:rPr>
            <w:fldChar w:fldCharType="end"/>
          </w:r>
        </w:p>
        <w:p w14:paraId="13F2B291" w14:textId="25C90D17" w:rsidR="00F41DBA" w:rsidRDefault="00F35FB4">
          <w:pPr>
            <w:pStyle w:val="TOC1"/>
            <w:tabs>
              <w:tab w:val="right" w:leader="dot" w:pos="9016"/>
            </w:tabs>
            <w:rPr>
              <w:rFonts w:eastAsiaTheme="minorEastAsia"/>
              <w:noProof/>
              <w:lang w:eastAsia="en-GB"/>
            </w:rPr>
          </w:pPr>
          <w:r>
            <w:fldChar w:fldCharType="begin"/>
          </w:r>
          <w:r>
            <w:instrText xml:space="preserve"> HYPERLINK \l "_Toc77684961" </w:instrText>
          </w:r>
          <w:r>
            <w:fldChar w:fldCharType="separate"/>
          </w:r>
          <w:r w:rsidR="00F41DBA" w:rsidRPr="00240F70">
            <w:rPr>
              <w:rStyle w:val="Hyperlink"/>
              <w:rFonts w:cstheme="minorHAnsi"/>
              <w:noProof/>
            </w:rPr>
            <w:t>Lit Review</w:t>
          </w:r>
          <w:r w:rsidR="00F41DBA">
            <w:rPr>
              <w:noProof/>
              <w:webHidden/>
            </w:rPr>
            <w:tab/>
          </w:r>
          <w:r w:rsidR="00F41DBA">
            <w:rPr>
              <w:noProof/>
              <w:webHidden/>
            </w:rPr>
            <w:fldChar w:fldCharType="begin"/>
          </w:r>
          <w:r w:rsidR="00F41DBA">
            <w:rPr>
              <w:noProof/>
              <w:webHidden/>
            </w:rPr>
            <w:instrText xml:space="preserve"> PAGEREF _Toc77684961 \h </w:instrText>
          </w:r>
          <w:r w:rsidR="00F41DBA">
            <w:rPr>
              <w:noProof/>
              <w:webHidden/>
            </w:rPr>
          </w:r>
          <w:r w:rsidR="00F41DBA">
            <w:rPr>
              <w:noProof/>
              <w:webHidden/>
            </w:rPr>
            <w:fldChar w:fldCharType="separate"/>
          </w:r>
          <w:ins w:id="2" w:author="nadia kennar" w:date="2021-08-10T11:46:00Z">
            <w:r w:rsidR="007C72B8">
              <w:rPr>
                <w:noProof/>
                <w:webHidden/>
              </w:rPr>
              <w:t>2</w:t>
            </w:r>
          </w:ins>
          <w:del w:id="3" w:author="nadia kennar" w:date="2021-07-23T21:40:00Z">
            <w:r w:rsidR="00F41DBA" w:rsidDel="00031A10">
              <w:rPr>
                <w:noProof/>
                <w:webHidden/>
              </w:rPr>
              <w:delText>3</w:delText>
            </w:r>
          </w:del>
          <w:r w:rsidR="00F41DBA">
            <w:rPr>
              <w:noProof/>
              <w:webHidden/>
            </w:rPr>
            <w:fldChar w:fldCharType="end"/>
          </w:r>
          <w:r>
            <w:rPr>
              <w:noProof/>
            </w:rPr>
            <w:fldChar w:fldCharType="end"/>
          </w:r>
        </w:p>
        <w:p w14:paraId="60B92257" w14:textId="232195DD" w:rsidR="00F41DBA" w:rsidRDefault="00F35FB4">
          <w:pPr>
            <w:pStyle w:val="TOC1"/>
            <w:tabs>
              <w:tab w:val="right" w:leader="dot" w:pos="9016"/>
            </w:tabs>
            <w:rPr>
              <w:rFonts w:eastAsiaTheme="minorEastAsia"/>
              <w:noProof/>
              <w:lang w:eastAsia="en-GB"/>
            </w:rPr>
          </w:pPr>
          <w:r>
            <w:fldChar w:fldCharType="begin"/>
          </w:r>
          <w:r>
            <w:instrText xml:space="preserve"> HYPERLINK \l "_Toc77684962" </w:instrText>
          </w:r>
          <w:r>
            <w:fldChar w:fldCharType="separate"/>
          </w:r>
          <w:r w:rsidR="00F41DBA" w:rsidRPr="00240F70">
            <w:rPr>
              <w:rStyle w:val="Hyperlink"/>
              <w:noProof/>
            </w:rPr>
            <w:t>Research Questions</w:t>
          </w:r>
          <w:r w:rsidR="00F41DBA">
            <w:rPr>
              <w:noProof/>
              <w:webHidden/>
            </w:rPr>
            <w:tab/>
          </w:r>
          <w:r w:rsidR="00F41DBA">
            <w:rPr>
              <w:noProof/>
              <w:webHidden/>
            </w:rPr>
            <w:fldChar w:fldCharType="begin"/>
          </w:r>
          <w:r w:rsidR="00F41DBA">
            <w:rPr>
              <w:noProof/>
              <w:webHidden/>
            </w:rPr>
            <w:instrText xml:space="preserve"> PAGEREF _Toc77684962 \h </w:instrText>
          </w:r>
          <w:r w:rsidR="00F41DBA">
            <w:rPr>
              <w:noProof/>
              <w:webHidden/>
            </w:rPr>
          </w:r>
          <w:r w:rsidR="00F41DBA">
            <w:rPr>
              <w:noProof/>
              <w:webHidden/>
            </w:rPr>
            <w:fldChar w:fldCharType="separate"/>
          </w:r>
          <w:ins w:id="4" w:author="nadia kennar" w:date="2021-08-10T11:46:00Z">
            <w:r w:rsidR="007C72B8">
              <w:rPr>
                <w:noProof/>
                <w:webHidden/>
              </w:rPr>
              <w:t>2</w:t>
            </w:r>
          </w:ins>
          <w:del w:id="5" w:author="nadia kennar" w:date="2021-07-23T21:40:00Z">
            <w:r w:rsidR="00F41DBA" w:rsidDel="00031A10">
              <w:rPr>
                <w:noProof/>
                <w:webHidden/>
              </w:rPr>
              <w:delText>3</w:delText>
            </w:r>
          </w:del>
          <w:r w:rsidR="00F41DBA">
            <w:rPr>
              <w:noProof/>
              <w:webHidden/>
            </w:rPr>
            <w:fldChar w:fldCharType="end"/>
          </w:r>
          <w:r>
            <w:rPr>
              <w:noProof/>
            </w:rPr>
            <w:fldChar w:fldCharType="end"/>
          </w:r>
        </w:p>
        <w:p w14:paraId="39675041" w14:textId="5361F271" w:rsidR="00F41DBA" w:rsidRDefault="00F35FB4">
          <w:pPr>
            <w:pStyle w:val="TOC1"/>
            <w:tabs>
              <w:tab w:val="right" w:leader="dot" w:pos="9016"/>
            </w:tabs>
            <w:rPr>
              <w:rFonts w:eastAsiaTheme="minorEastAsia"/>
              <w:noProof/>
              <w:lang w:eastAsia="en-GB"/>
            </w:rPr>
          </w:pPr>
          <w:r>
            <w:fldChar w:fldCharType="begin"/>
          </w:r>
          <w:r>
            <w:instrText xml:space="preserve"> HYPERLINK \l "_Toc77684963" </w:instrText>
          </w:r>
          <w:r>
            <w:fldChar w:fldCharType="separate"/>
          </w:r>
          <w:r w:rsidR="00F41DBA" w:rsidRPr="00240F70">
            <w:rPr>
              <w:rStyle w:val="Hyperlink"/>
              <w:noProof/>
            </w:rPr>
            <w:t>Methods</w:t>
          </w:r>
          <w:r w:rsidR="00F41DBA">
            <w:rPr>
              <w:noProof/>
              <w:webHidden/>
            </w:rPr>
            <w:tab/>
          </w:r>
          <w:r w:rsidR="00F41DBA">
            <w:rPr>
              <w:noProof/>
              <w:webHidden/>
            </w:rPr>
            <w:fldChar w:fldCharType="begin"/>
          </w:r>
          <w:r w:rsidR="00F41DBA">
            <w:rPr>
              <w:noProof/>
              <w:webHidden/>
            </w:rPr>
            <w:instrText xml:space="preserve"> PAGEREF _Toc77684963 \h </w:instrText>
          </w:r>
          <w:r w:rsidR="00F41DBA">
            <w:rPr>
              <w:noProof/>
              <w:webHidden/>
            </w:rPr>
          </w:r>
          <w:r w:rsidR="00F41DBA">
            <w:rPr>
              <w:noProof/>
              <w:webHidden/>
            </w:rPr>
            <w:fldChar w:fldCharType="separate"/>
          </w:r>
          <w:ins w:id="6" w:author="nadia kennar" w:date="2021-08-10T11:46:00Z">
            <w:r w:rsidR="007C72B8">
              <w:rPr>
                <w:noProof/>
                <w:webHidden/>
              </w:rPr>
              <w:t>2</w:t>
            </w:r>
          </w:ins>
          <w:del w:id="7" w:author="nadia kennar" w:date="2021-07-23T21:40:00Z">
            <w:r w:rsidR="00F41DBA" w:rsidDel="00031A10">
              <w:rPr>
                <w:noProof/>
                <w:webHidden/>
              </w:rPr>
              <w:delText>4</w:delText>
            </w:r>
          </w:del>
          <w:r w:rsidR="00F41DBA">
            <w:rPr>
              <w:noProof/>
              <w:webHidden/>
            </w:rPr>
            <w:fldChar w:fldCharType="end"/>
          </w:r>
          <w:r>
            <w:rPr>
              <w:noProof/>
            </w:rPr>
            <w:fldChar w:fldCharType="end"/>
          </w:r>
        </w:p>
        <w:p w14:paraId="4B7E8FA0" w14:textId="37CE54A7" w:rsidR="00F41DBA" w:rsidRDefault="00F35FB4">
          <w:pPr>
            <w:pStyle w:val="TOC2"/>
            <w:tabs>
              <w:tab w:val="right" w:leader="dot" w:pos="9016"/>
            </w:tabs>
            <w:rPr>
              <w:rFonts w:eastAsiaTheme="minorEastAsia"/>
              <w:noProof/>
              <w:lang w:eastAsia="en-GB"/>
            </w:rPr>
          </w:pPr>
          <w:r>
            <w:fldChar w:fldCharType="begin"/>
          </w:r>
          <w:r>
            <w:instrText xml:space="preserve"> HYPERLINK \l "_Toc77684964" </w:instrText>
          </w:r>
          <w:r>
            <w:fldChar w:fldCharType="separate"/>
          </w:r>
          <w:r w:rsidR="00F41DBA" w:rsidRPr="00240F70">
            <w:rPr>
              <w:rStyle w:val="Hyperlink"/>
              <w:noProof/>
            </w:rPr>
            <w:t>Datasets and Data Carpentry</w:t>
          </w:r>
          <w:r w:rsidR="00F41DBA">
            <w:rPr>
              <w:noProof/>
              <w:webHidden/>
            </w:rPr>
            <w:tab/>
          </w:r>
          <w:r w:rsidR="00F41DBA">
            <w:rPr>
              <w:noProof/>
              <w:webHidden/>
            </w:rPr>
            <w:fldChar w:fldCharType="begin"/>
          </w:r>
          <w:r w:rsidR="00F41DBA">
            <w:rPr>
              <w:noProof/>
              <w:webHidden/>
            </w:rPr>
            <w:instrText xml:space="preserve"> PAGEREF _Toc77684964 \h </w:instrText>
          </w:r>
          <w:r w:rsidR="00F41DBA">
            <w:rPr>
              <w:noProof/>
              <w:webHidden/>
            </w:rPr>
          </w:r>
          <w:r w:rsidR="00F41DBA">
            <w:rPr>
              <w:noProof/>
              <w:webHidden/>
            </w:rPr>
            <w:fldChar w:fldCharType="separate"/>
          </w:r>
          <w:ins w:id="8" w:author="nadia kennar" w:date="2021-08-10T11:46:00Z">
            <w:r w:rsidR="007C72B8">
              <w:rPr>
                <w:noProof/>
                <w:webHidden/>
              </w:rPr>
              <w:t>2</w:t>
            </w:r>
          </w:ins>
          <w:del w:id="9" w:author="nadia kennar" w:date="2021-07-23T21:40:00Z">
            <w:r w:rsidR="00F41DBA" w:rsidDel="00031A10">
              <w:rPr>
                <w:noProof/>
                <w:webHidden/>
              </w:rPr>
              <w:delText>4</w:delText>
            </w:r>
          </w:del>
          <w:r w:rsidR="00F41DBA">
            <w:rPr>
              <w:noProof/>
              <w:webHidden/>
            </w:rPr>
            <w:fldChar w:fldCharType="end"/>
          </w:r>
          <w:r>
            <w:rPr>
              <w:noProof/>
            </w:rPr>
            <w:fldChar w:fldCharType="end"/>
          </w:r>
        </w:p>
        <w:p w14:paraId="5158C7F0" w14:textId="69181608" w:rsidR="00F41DBA" w:rsidRDefault="00F35FB4">
          <w:pPr>
            <w:pStyle w:val="TOC2"/>
            <w:tabs>
              <w:tab w:val="right" w:leader="dot" w:pos="9016"/>
            </w:tabs>
            <w:rPr>
              <w:rFonts w:eastAsiaTheme="minorEastAsia"/>
              <w:noProof/>
              <w:lang w:eastAsia="en-GB"/>
            </w:rPr>
          </w:pPr>
          <w:r>
            <w:fldChar w:fldCharType="begin"/>
          </w:r>
          <w:r>
            <w:instrText xml:space="preserve"> HYPERLINK \l "_Toc77684965" </w:instrText>
          </w:r>
          <w:r>
            <w:fldChar w:fldCharType="separate"/>
          </w:r>
          <w:r w:rsidR="00F41DBA" w:rsidRPr="00240F70">
            <w:rPr>
              <w:rStyle w:val="Hyperlink"/>
              <w:noProof/>
            </w:rPr>
            <w:t>Models/Analysis</w:t>
          </w:r>
          <w:r w:rsidR="00F41DBA">
            <w:rPr>
              <w:noProof/>
              <w:webHidden/>
            </w:rPr>
            <w:tab/>
          </w:r>
          <w:r w:rsidR="00F41DBA">
            <w:rPr>
              <w:noProof/>
              <w:webHidden/>
            </w:rPr>
            <w:fldChar w:fldCharType="begin"/>
          </w:r>
          <w:r w:rsidR="00F41DBA">
            <w:rPr>
              <w:noProof/>
              <w:webHidden/>
            </w:rPr>
            <w:instrText xml:space="preserve"> PAGEREF _Toc77684965 \h </w:instrText>
          </w:r>
          <w:r w:rsidR="00F41DBA">
            <w:rPr>
              <w:noProof/>
              <w:webHidden/>
            </w:rPr>
          </w:r>
          <w:r w:rsidR="00F41DBA">
            <w:rPr>
              <w:noProof/>
              <w:webHidden/>
            </w:rPr>
            <w:fldChar w:fldCharType="separate"/>
          </w:r>
          <w:ins w:id="10" w:author="nadia kennar" w:date="2021-08-10T11:46:00Z">
            <w:r w:rsidR="007C72B8">
              <w:rPr>
                <w:noProof/>
                <w:webHidden/>
              </w:rPr>
              <w:t>2</w:t>
            </w:r>
          </w:ins>
          <w:del w:id="11" w:author="nadia kennar" w:date="2021-07-23T21:40:00Z">
            <w:r w:rsidR="00F41DBA" w:rsidDel="00031A10">
              <w:rPr>
                <w:noProof/>
                <w:webHidden/>
              </w:rPr>
              <w:delText>4</w:delText>
            </w:r>
          </w:del>
          <w:r w:rsidR="00F41DBA">
            <w:rPr>
              <w:noProof/>
              <w:webHidden/>
            </w:rPr>
            <w:fldChar w:fldCharType="end"/>
          </w:r>
          <w:r>
            <w:rPr>
              <w:noProof/>
            </w:rPr>
            <w:fldChar w:fldCharType="end"/>
          </w:r>
        </w:p>
        <w:p w14:paraId="55FB21B8" w14:textId="40BF1EA3" w:rsidR="00F41DBA" w:rsidRDefault="00F35FB4">
          <w:pPr>
            <w:pStyle w:val="TOC2"/>
            <w:tabs>
              <w:tab w:val="right" w:leader="dot" w:pos="9016"/>
            </w:tabs>
            <w:rPr>
              <w:rFonts w:eastAsiaTheme="minorEastAsia"/>
              <w:noProof/>
              <w:lang w:eastAsia="en-GB"/>
            </w:rPr>
          </w:pPr>
          <w:r>
            <w:fldChar w:fldCharType="begin"/>
          </w:r>
          <w:r>
            <w:instrText xml:space="preserve"> HYPERLINK \l "_Toc77684966" </w:instrText>
          </w:r>
          <w:r>
            <w:fldChar w:fldCharType="separate"/>
          </w:r>
          <w:r w:rsidR="00F41DBA" w:rsidRPr="00240F70">
            <w:rPr>
              <w:rStyle w:val="Hyperlink"/>
              <w:noProof/>
            </w:rPr>
            <w:t>Limitations</w:t>
          </w:r>
          <w:r w:rsidR="00F41DBA">
            <w:rPr>
              <w:noProof/>
              <w:webHidden/>
            </w:rPr>
            <w:tab/>
          </w:r>
          <w:r w:rsidR="00F41DBA">
            <w:rPr>
              <w:noProof/>
              <w:webHidden/>
            </w:rPr>
            <w:fldChar w:fldCharType="begin"/>
          </w:r>
          <w:r w:rsidR="00F41DBA">
            <w:rPr>
              <w:noProof/>
              <w:webHidden/>
            </w:rPr>
            <w:instrText xml:space="preserve"> PAGEREF _Toc77684966 \h </w:instrText>
          </w:r>
          <w:r w:rsidR="00F41DBA">
            <w:rPr>
              <w:noProof/>
              <w:webHidden/>
            </w:rPr>
          </w:r>
          <w:r w:rsidR="00F41DBA">
            <w:rPr>
              <w:noProof/>
              <w:webHidden/>
            </w:rPr>
            <w:fldChar w:fldCharType="separate"/>
          </w:r>
          <w:ins w:id="12" w:author="nadia kennar" w:date="2021-08-10T11:46:00Z">
            <w:r w:rsidR="007C72B8">
              <w:rPr>
                <w:noProof/>
                <w:webHidden/>
              </w:rPr>
              <w:t>2</w:t>
            </w:r>
          </w:ins>
          <w:del w:id="13" w:author="nadia kennar" w:date="2021-07-23T21:40:00Z">
            <w:r w:rsidR="00F41DBA" w:rsidDel="00031A10">
              <w:rPr>
                <w:noProof/>
                <w:webHidden/>
              </w:rPr>
              <w:delText>4</w:delText>
            </w:r>
          </w:del>
          <w:r w:rsidR="00F41DBA">
            <w:rPr>
              <w:noProof/>
              <w:webHidden/>
            </w:rPr>
            <w:fldChar w:fldCharType="end"/>
          </w:r>
          <w:r>
            <w:rPr>
              <w:noProof/>
            </w:rPr>
            <w:fldChar w:fldCharType="end"/>
          </w:r>
        </w:p>
        <w:p w14:paraId="1E498063" w14:textId="4FB1B6C5" w:rsidR="00F41DBA" w:rsidRDefault="00F35FB4">
          <w:pPr>
            <w:pStyle w:val="TOC2"/>
            <w:tabs>
              <w:tab w:val="right" w:leader="dot" w:pos="9016"/>
            </w:tabs>
            <w:rPr>
              <w:rFonts w:eastAsiaTheme="minorEastAsia"/>
              <w:noProof/>
              <w:lang w:eastAsia="en-GB"/>
            </w:rPr>
          </w:pPr>
          <w:r>
            <w:fldChar w:fldCharType="begin"/>
          </w:r>
          <w:r>
            <w:instrText xml:space="preserve"> HYPERLINK \l "_Toc77684967" </w:instrText>
          </w:r>
          <w:r>
            <w:fldChar w:fldCharType="separate"/>
          </w:r>
          <w:r w:rsidR="00F41DBA" w:rsidRPr="00240F70">
            <w:rPr>
              <w:rStyle w:val="Hyperlink"/>
              <w:noProof/>
            </w:rPr>
            <w:t>Ethics</w:t>
          </w:r>
          <w:r w:rsidR="00F41DBA">
            <w:rPr>
              <w:noProof/>
              <w:webHidden/>
            </w:rPr>
            <w:tab/>
          </w:r>
          <w:r w:rsidR="00F41DBA">
            <w:rPr>
              <w:noProof/>
              <w:webHidden/>
            </w:rPr>
            <w:fldChar w:fldCharType="begin"/>
          </w:r>
          <w:r w:rsidR="00F41DBA">
            <w:rPr>
              <w:noProof/>
              <w:webHidden/>
            </w:rPr>
            <w:instrText xml:space="preserve"> PAGEREF _Toc77684967 \h </w:instrText>
          </w:r>
          <w:r w:rsidR="00F41DBA">
            <w:rPr>
              <w:noProof/>
              <w:webHidden/>
            </w:rPr>
          </w:r>
          <w:r w:rsidR="00F41DBA">
            <w:rPr>
              <w:noProof/>
              <w:webHidden/>
            </w:rPr>
            <w:fldChar w:fldCharType="separate"/>
          </w:r>
          <w:ins w:id="14" w:author="nadia kennar" w:date="2021-08-10T11:46:00Z">
            <w:r w:rsidR="007C72B8">
              <w:rPr>
                <w:noProof/>
                <w:webHidden/>
              </w:rPr>
              <w:t>2</w:t>
            </w:r>
          </w:ins>
          <w:del w:id="15" w:author="nadia kennar" w:date="2021-07-23T21:40:00Z">
            <w:r w:rsidR="00F41DBA" w:rsidDel="00031A10">
              <w:rPr>
                <w:noProof/>
                <w:webHidden/>
              </w:rPr>
              <w:delText>4</w:delText>
            </w:r>
          </w:del>
          <w:r w:rsidR="00F41DBA">
            <w:rPr>
              <w:noProof/>
              <w:webHidden/>
            </w:rPr>
            <w:fldChar w:fldCharType="end"/>
          </w:r>
          <w:r>
            <w:rPr>
              <w:noProof/>
            </w:rPr>
            <w:fldChar w:fldCharType="end"/>
          </w:r>
        </w:p>
        <w:p w14:paraId="04CF2910" w14:textId="523EDEF0" w:rsidR="00F41DBA" w:rsidRDefault="00F35FB4">
          <w:pPr>
            <w:pStyle w:val="TOC1"/>
            <w:tabs>
              <w:tab w:val="right" w:leader="dot" w:pos="9016"/>
            </w:tabs>
            <w:rPr>
              <w:rFonts w:eastAsiaTheme="minorEastAsia"/>
              <w:noProof/>
              <w:lang w:eastAsia="en-GB"/>
            </w:rPr>
          </w:pPr>
          <w:r>
            <w:fldChar w:fldCharType="begin"/>
          </w:r>
          <w:r>
            <w:instrText xml:space="preserve"> HYPERLINK \l "_Toc77684968" </w:instrText>
          </w:r>
          <w:r>
            <w:fldChar w:fldCharType="separate"/>
          </w:r>
          <w:r w:rsidR="00F41DBA" w:rsidRPr="00240F70">
            <w:rPr>
              <w:rStyle w:val="Hyperlink"/>
              <w:noProof/>
            </w:rPr>
            <w:t>Analysis</w:t>
          </w:r>
          <w:r w:rsidR="00F41DBA">
            <w:rPr>
              <w:noProof/>
              <w:webHidden/>
            </w:rPr>
            <w:tab/>
          </w:r>
          <w:r w:rsidR="00F41DBA">
            <w:rPr>
              <w:noProof/>
              <w:webHidden/>
            </w:rPr>
            <w:fldChar w:fldCharType="begin"/>
          </w:r>
          <w:r w:rsidR="00F41DBA">
            <w:rPr>
              <w:noProof/>
              <w:webHidden/>
            </w:rPr>
            <w:instrText xml:space="preserve"> PAGEREF _Toc77684968 \h </w:instrText>
          </w:r>
          <w:r w:rsidR="00F41DBA">
            <w:rPr>
              <w:noProof/>
              <w:webHidden/>
            </w:rPr>
          </w:r>
          <w:r w:rsidR="00F41DBA">
            <w:rPr>
              <w:noProof/>
              <w:webHidden/>
            </w:rPr>
            <w:fldChar w:fldCharType="separate"/>
          </w:r>
          <w:ins w:id="16" w:author="nadia kennar" w:date="2021-08-10T11:46:00Z">
            <w:r w:rsidR="007C72B8">
              <w:rPr>
                <w:noProof/>
                <w:webHidden/>
              </w:rPr>
              <w:t>2</w:t>
            </w:r>
          </w:ins>
          <w:del w:id="17" w:author="nadia kennar" w:date="2021-07-23T21:40:00Z">
            <w:r w:rsidR="00F41DBA" w:rsidDel="00031A10">
              <w:rPr>
                <w:noProof/>
                <w:webHidden/>
              </w:rPr>
              <w:delText>5</w:delText>
            </w:r>
          </w:del>
          <w:r w:rsidR="00F41DBA">
            <w:rPr>
              <w:noProof/>
              <w:webHidden/>
            </w:rPr>
            <w:fldChar w:fldCharType="end"/>
          </w:r>
          <w:r>
            <w:rPr>
              <w:noProof/>
            </w:rPr>
            <w:fldChar w:fldCharType="end"/>
          </w:r>
        </w:p>
        <w:p w14:paraId="1A670F26" w14:textId="5A3497A9" w:rsidR="00F41DBA" w:rsidRDefault="00F35FB4">
          <w:pPr>
            <w:pStyle w:val="TOC3"/>
            <w:tabs>
              <w:tab w:val="right" w:leader="dot" w:pos="9016"/>
            </w:tabs>
            <w:rPr>
              <w:rFonts w:eastAsiaTheme="minorEastAsia"/>
              <w:noProof/>
              <w:lang w:eastAsia="en-GB"/>
            </w:rPr>
          </w:pPr>
          <w:r>
            <w:fldChar w:fldCharType="begin"/>
          </w:r>
          <w:r>
            <w:instrText xml:space="preserve"> HYPERLINK \l "_Toc77684969" </w:instrText>
          </w:r>
          <w:r>
            <w:fldChar w:fldCharType="separate"/>
          </w:r>
          <w:r w:rsidR="00F41DBA" w:rsidRPr="00240F70">
            <w:rPr>
              <w:rStyle w:val="Hyperlink"/>
              <w:noProof/>
            </w:rPr>
            <w:t>Temporal Distribution (RQ 1)</w:t>
          </w:r>
          <w:r w:rsidR="00F41DBA">
            <w:rPr>
              <w:noProof/>
              <w:webHidden/>
            </w:rPr>
            <w:tab/>
          </w:r>
          <w:r w:rsidR="00F41DBA">
            <w:rPr>
              <w:noProof/>
              <w:webHidden/>
            </w:rPr>
            <w:fldChar w:fldCharType="begin"/>
          </w:r>
          <w:r w:rsidR="00F41DBA">
            <w:rPr>
              <w:noProof/>
              <w:webHidden/>
            </w:rPr>
            <w:instrText xml:space="preserve"> PAGEREF _Toc77684969 \h </w:instrText>
          </w:r>
          <w:r w:rsidR="00F41DBA">
            <w:rPr>
              <w:noProof/>
              <w:webHidden/>
            </w:rPr>
          </w:r>
          <w:r w:rsidR="00F41DBA">
            <w:rPr>
              <w:noProof/>
              <w:webHidden/>
            </w:rPr>
            <w:fldChar w:fldCharType="separate"/>
          </w:r>
          <w:ins w:id="18" w:author="nadia kennar" w:date="2021-08-10T11:46:00Z">
            <w:r w:rsidR="007C72B8">
              <w:rPr>
                <w:noProof/>
                <w:webHidden/>
              </w:rPr>
              <w:t>2</w:t>
            </w:r>
          </w:ins>
          <w:del w:id="19" w:author="nadia kennar" w:date="2021-07-23T21:40:00Z">
            <w:r w:rsidR="00F41DBA" w:rsidDel="00031A10">
              <w:rPr>
                <w:noProof/>
                <w:webHidden/>
              </w:rPr>
              <w:delText>5</w:delText>
            </w:r>
          </w:del>
          <w:r w:rsidR="00F41DBA">
            <w:rPr>
              <w:noProof/>
              <w:webHidden/>
            </w:rPr>
            <w:fldChar w:fldCharType="end"/>
          </w:r>
          <w:r>
            <w:rPr>
              <w:noProof/>
            </w:rPr>
            <w:fldChar w:fldCharType="end"/>
          </w:r>
        </w:p>
        <w:p w14:paraId="7EBCF174" w14:textId="766CC92B" w:rsidR="00F41DBA" w:rsidRDefault="00F35FB4">
          <w:pPr>
            <w:pStyle w:val="TOC5"/>
            <w:tabs>
              <w:tab w:val="right" w:leader="dot" w:pos="9016"/>
            </w:tabs>
            <w:rPr>
              <w:rFonts w:eastAsiaTheme="minorEastAsia"/>
              <w:noProof/>
              <w:lang w:eastAsia="en-GB"/>
            </w:rPr>
          </w:pPr>
          <w:r>
            <w:fldChar w:fldCharType="begin"/>
          </w:r>
          <w:r>
            <w:instrText xml:space="preserve"> HYPERLINK \l "_Toc77684970" </w:instrText>
          </w:r>
          <w:r>
            <w:fldChar w:fldCharType="separate"/>
          </w:r>
          <w:r w:rsidR="00F41DBA" w:rsidRPr="00240F70">
            <w:rPr>
              <w:rStyle w:val="Hyperlink"/>
              <w:noProof/>
            </w:rPr>
            <w:t>General Trend of Weekly Calls</w:t>
          </w:r>
          <w:r w:rsidR="00F41DBA">
            <w:rPr>
              <w:noProof/>
              <w:webHidden/>
            </w:rPr>
            <w:tab/>
          </w:r>
          <w:r w:rsidR="00F41DBA">
            <w:rPr>
              <w:noProof/>
              <w:webHidden/>
            </w:rPr>
            <w:fldChar w:fldCharType="begin"/>
          </w:r>
          <w:r w:rsidR="00F41DBA">
            <w:rPr>
              <w:noProof/>
              <w:webHidden/>
            </w:rPr>
            <w:instrText xml:space="preserve"> PAGEREF _Toc77684970 \h </w:instrText>
          </w:r>
          <w:r w:rsidR="00F41DBA">
            <w:rPr>
              <w:noProof/>
              <w:webHidden/>
            </w:rPr>
          </w:r>
          <w:r w:rsidR="00F41DBA">
            <w:rPr>
              <w:noProof/>
              <w:webHidden/>
            </w:rPr>
            <w:fldChar w:fldCharType="separate"/>
          </w:r>
          <w:ins w:id="20" w:author="nadia kennar" w:date="2021-08-10T11:46:00Z">
            <w:r w:rsidR="007C72B8">
              <w:rPr>
                <w:noProof/>
                <w:webHidden/>
              </w:rPr>
              <w:t>2</w:t>
            </w:r>
          </w:ins>
          <w:del w:id="21" w:author="nadia kennar" w:date="2021-07-23T21:40:00Z">
            <w:r w:rsidR="00F41DBA" w:rsidDel="00031A10">
              <w:rPr>
                <w:noProof/>
                <w:webHidden/>
              </w:rPr>
              <w:delText>5</w:delText>
            </w:r>
          </w:del>
          <w:r w:rsidR="00F41DBA">
            <w:rPr>
              <w:noProof/>
              <w:webHidden/>
            </w:rPr>
            <w:fldChar w:fldCharType="end"/>
          </w:r>
          <w:r>
            <w:rPr>
              <w:noProof/>
            </w:rPr>
            <w:fldChar w:fldCharType="end"/>
          </w:r>
        </w:p>
        <w:p w14:paraId="3187E860" w14:textId="141F6D71" w:rsidR="00F41DBA" w:rsidRDefault="00F35FB4">
          <w:pPr>
            <w:pStyle w:val="TOC5"/>
            <w:tabs>
              <w:tab w:val="right" w:leader="dot" w:pos="9016"/>
            </w:tabs>
            <w:rPr>
              <w:rFonts w:eastAsiaTheme="minorEastAsia"/>
              <w:noProof/>
              <w:lang w:eastAsia="en-GB"/>
            </w:rPr>
          </w:pPr>
          <w:r>
            <w:fldChar w:fldCharType="begin"/>
          </w:r>
          <w:r>
            <w:instrText xml:space="preserve"> HYPERLINK \l "_Toc77684971" </w:instrText>
          </w:r>
          <w:r>
            <w:fldChar w:fldCharType="separate"/>
          </w:r>
          <w:r w:rsidR="00F41DBA" w:rsidRPr="00240F70">
            <w:rPr>
              <w:rStyle w:val="Hyperlink"/>
              <w:noProof/>
            </w:rPr>
            <w:t>Call Origin</w:t>
          </w:r>
          <w:r w:rsidR="00F41DBA">
            <w:rPr>
              <w:noProof/>
              <w:webHidden/>
            </w:rPr>
            <w:tab/>
          </w:r>
          <w:r w:rsidR="00F41DBA">
            <w:rPr>
              <w:noProof/>
              <w:webHidden/>
            </w:rPr>
            <w:fldChar w:fldCharType="begin"/>
          </w:r>
          <w:r w:rsidR="00F41DBA">
            <w:rPr>
              <w:noProof/>
              <w:webHidden/>
            </w:rPr>
            <w:instrText xml:space="preserve"> PAGEREF _Toc77684971 \h </w:instrText>
          </w:r>
          <w:r w:rsidR="00F41DBA">
            <w:rPr>
              <w:noProof/>
              <w:webHidden/>
            </w:rPr>
          </w:r>
          <w:r w:rsidR="00F41DBA">
            <w:rPr>
              <w:noProof/>
              <w:webHidden/>
            </w:rPr>
            <w:fldChar w:fldCharType="separate"/>
          </w:r>
          <w:ins w:id="22" w:author="nadia kennar" w:date="2021-08-10T11:46:00Z">
            <w:r w:rsidR="007C72B8">
              <w:rPr>
                <w:noProof/>
                <w:webHidden/>
              </w:rPr>
              <w:t>2</w:t>
            </w:r>
          </w:ins>
          <w:del w:id="23" w:author="nadia kennar" w:date="2021-07-23T21:40:00Z">
            <w:r w:rsidR="00F41DBA" w:rsidDel="00031A10">
              <w:rPr>
                <w:noProof/>
                <w:webHidden/>
              </w:rPr>
              <w:delText>5</w:delText>
            </w:r>
          </w:del>
          <w:r w:rsidR="00F41DBA">
            <w:rPr>
              <w:noProof/>
              <w:webHidden/>
            </w:rPr>
            <w:fldChar w:fldCharType="end"/>
          </w:r>
          <w:r>
            <w:rPr>
              <w:noProof/>
            </w:rPr>
            <w:fldChar w:fldCharType="end"/>
          </w:r>
        </w:p>
        <w:p w14:paraId="45EA80D1" w14:textId="2DCE9EF3" w:rsidR="00F41DBA" w:rsidRDefault="00F35FB4">
          <w:pPr>
            <w:pStyle w:val="TOC5"/>
            <w:tabs>
              <w:tab w:val="right" w:leader="dot" w:pos="9016"/>
            </w:tabs>
            <w:rPr>
              <w:rFonts w:eastAsiaTheme="minorEastAsia"/>
              <w:noProof/>
              <w:lang w:eastAsia="en-GB"/>
            </w:rPr>
          </w:pPr>
          <w:r>
            <w:fldChar w:fldCharType="begin"/>
          </w:r>
          <w:r>
            <w:instrText xml:space="preserve"> HYPERLINK \l "_Toc77684972" </w:instrText>
          </w:r>
          <w:r>
            <w:fldChar w:fldCharType="separate"/>
          </w:r>
          <w:r w:rsidR="00F41DBA" w:rsidRPr="00240F70">
            <w:rPr>
              <w:rStyle w:val="Hyperlink"/>
              <w:noProof/>
            </w:rPr>
            <w:t>Grade</w:t>
          </w:r>
          <w:r w:rsidR="00F41DBA">
            <w:rPr>
              <w:noProof/>
              <w:webHidden/>
            </w:rPr>
            <w:tab/>
          </w:r>
          <w:r w:rsidR="00F41DBA">
            <w:rPr>
              <w:noProof/>
              <w:webHidden/>
            </w:rPr>
            <w:fldChar w:fldCharType="begin"/>
          </w:r>
          <w:r w:rsidR="00F41DBA">
            <w:rPr>
              <w:noProof/>
              <w:webHidden/>
            </w:rPr>
            <w:instrText xml:space="preserve"> PAGEREF _Toc77684972 \h </w:instrText>
          </w:r>
          <w:r w:rsidR="00F41DBA">
            <w:rPr>
              <w:noProof/>
              <w:webHidden/>
            </w:rPr>
          </w:r>
          <w:r w:rsidR="00F41DBA">
            <w:rPr>
              <w:noProof/>
              <w:webHidden/>
            </w:rPr>
            <w:fldChar w:fldCharType="separate"/>
          </w:r>
          <w:ins w:id="24" w:author="nadia kennar" w:date="2021-08-10T11:46:00Z">
            <w:r w:rsidR="007C72B8">
              <w:rPr>
                <w:noProof/>
                <w:webHidden/>
              </w:rPr>
              <w:t>2</w:t>
            </w:r>
          </w:ins>
          <w:del w:id="25" w:author="nadia kennar" w:date="2021-07-23T21:40:00Z">
            <w:r w:rsidR="00F41DBA" w:rsidDel="00031A10">
              <w:rPr>
                <w:noProof/>
                <w:webHidden/>
              </w:rPr>
              <w:delText>6</w:delText>
            </w:r>
          </w:del>
          <w:r w:rsidR="00F41DBA">
            <w:rPr>
              <w:noProof/>
              <w:webHidden/>
            </w:rPr>
            <w:fldChar w:fldCharType="end"/>
          </w:r>
          <w:r>
            <w:rPr>
              <w:noProof/>
            </w:rPr>
            <w:fldChar w:fldCharType="end"/>
          </w:r>
        </w:p>
        <w:p w14:paraId="505CB8E0" w14:textId="2E0F082B" w:rsidR="00F41DBA" w:rsidRDefault="00F35FB4">
          <w:pPr>
            <w:pStyle w:val="TOC5"/>
            <w:tabs>
              <w:tab w:val="right" w:leader="dot" w:pos="9016"/>
            </w:tabs>
            <w:rPr>
              <w:rFonts w:eastAsiaTheme="minorEastAsia"/>
              <w:noProof/>
              <w:lang w:eastAsia="en-GB"/>
            </w:rPr>
          </w:pPr>
          <w:r>
            <w:fldChar w:fldCharType="begin"/>
          </w:r>
          <w:r>
            <w:instrText xml:space="preserve"> HYPERLINK \l "_Toc77684973" </w:instrText>
          </w:r>
          <w:r>
            <w:fldChar w:fldCharType="separate"/>
          </w:r>
          <w:r w:rsidR="00F41DBA" w:rsidRPr="00240F70">
            <w:rPr>
              <w:rStyle w:val="Hyperlink"/>
              <w:noProof/>
            </w:rPr>
            <w:t>Response Time</w:t>
          </w:r>
          <w:r w:rsidR="00F41DBA">
            <w:rPr>
              <w:noProof/>
              <w:webHidden/>
            </w:rPr>
            <w:tab/>
          </w:r>
          <w:r w:rsidR="00F41DBA">
            <w:rPr>
              <w:noProof/>
              <w:webHidden/>
            </w:rPr>
            <w:fldChar w:fldCharType="begin"/>
          </w:r>
          <w:r w:rsidR="00F41DBA">
            <w:rPr>
              <w:noProof/>
              <w:webHidden/>
            </w:rPr>
            <w:instrText xml:space="preserve"> PAGEREF _Toc77684973 \h </w:instrText>
          </w:r>
          <w:r w:rsidR="00F41DBA">
            <w:rPr>
              <w:noProof/>
              <w:webHidden/>
            </w:rPr>
          </w:r>
          <w:r w:rsidR="00F41DBA">
            <w:rPr>
              <w:noProof/>
              <w:webHidden/>
            </w:rPr>
            <w:fldChar w:fldCharType="separate"/>
          </w:r>
          <w:ins w:id="26" w:author="nadia kennar" w:date="2021-08-10T11:46:00Z">
            <w:r w:rsidR="007C72B8">
              <w:rPr>
                <w:noProof/>
                <w:webHidden/>
              </w:rPr>
              <w:t>2</w:t>
            </w:r>
          </w:ins>
          <w:del w:id="27" w:author="nadia kennar" w:date="2021-07-23T21:40:00Z">
            <w:r w:rsidR="00F41DBA" w:rsidDel="00031A10">
              <w:rPr>
                <w:noProof/>
                <w:webHidden/>
              </w:rPr>
              <w:delText>7</w:delText>
            </w:r>
          </w:del>
          <w:r w:rsidR="00F41DBA">
            <w:rPr>
              <w:noProof/>
              <w:webHidden/>
            </w:rPr>
            <w:fldChar w:fldCharType="end"/>
          </w:r>
          <w:r>
            <w:rPr>
              <w:noProof/>
            </w:rPr>
            <w:fldChar w:fldCharType="end"/>
          </w:r>
        </w:p>
        <w:p w14:paraId="102D593F" w14:textId="088DAC54" w:rsidR="00F41DBA" w:rsidRDefault="00F35FB4">
          <w:pPr>
            <w:pStyle w:val="TOC5"/>
            <w:tabs>
              <w:tab w:val="right" w:leader="dot" w:pos="9016"/>
            </w:tabs>
            <w:rPr>
              <w:rFonts w:eastAsiaTheme="minorEastAsia"/>
              <w:noProof/>
              <w:lang w:eastAsia="en-GB"/>
            </w:rPr>
          </w:pPr>
          <w:r>
            <w:fldChar w:fldCharType="begin"/>
          </w:r>
          <w:r>
            <w:instrText xml:space="preserve"> HYPERLINK \l "_Toc77684974" </w:instrText>
          </w:r>
          <w:r>
            <w:fldChar w:fldCharType="separate"/>
          </w:r>
          <w:r w:rsidR="00F41DBA" w:rsidRPr="00240F70">
            <w:rPr>
              <w:rStyle w:val="Hyperlink"/>
              <w:noProof/>
            </w:rPr>
            <w:t>Calls Attended</w:t>
          </w:r>
          <w:r w:rsidR="00F41DBA">
            <w:rPr>
              <w:noProof/>
              <w:webHidden/>
            </w:rPr>
            <w:tab/>
          </w:r>
          <w:r w:rsidR="00F41DBA">
            <w:rPr>
              <w:noProof/>
              <w:webHidden/>
            </w:rPr>
            <w:fldChar w:fldCharType="begin"/>
          </w:r>
          <w:r w:rsidR="00F41DBA">
            <w:rPr>
              <w:noProof/>
              <w:webHidden/>
            </w:rPr>
            <w:instrText xml:space="preserve"> PAGEREF _Toc77684974 \h </w:instrText>
          </w:r>
          <w:r w:rsidR="00F41DBA">
            <w:rPr>
              <w:noProof/>
              <w:webHidden/>
            </w:rPr>
          </w:r>
          <w:r w:rsidR="00F41DBA">
            <w:rPr>
              <w:noProof/>
              <w:webHidden/>
            </w:rPr>
            <w:fldChar w:fldCharType="separate"/>
          </w:r>
          <w:ins w:id="28" w:author="nadia kennar" w:date="2021-08-10T11:46:00Z">
            <w:r w:rsidR="007C72B8">
              <w:rPr>
                <w:noProof/>
                <w:webHidden/>
              </w:rPr>
              <w:t>2</w:t>
            </w:r>
          </w:ins>
          <w:del w:id="29" w:author="nadia kennar" w:date="2021-07-23T21:40:00Z">
            <w:r w:rsidR="00F41DBA" w:rsidDel="00031A10">
              <w:rPr>
                <w:noProof/>
                <w:webHidden/>
              </w:rPr>
              <w:delText>8</w:delText>
            </w:r>
          </w:del>
          <w:r w:rsidR="00F41DBA">
            <w:rPr>
              <w:noProof/>
              <w:webHidden/>
            </w:rPr>
            <w:fldChar w:fldCharType="end"/>
          </w:r>
          <w:r>
            <w:rPr>
              <w:noProof/>
            </w:rPr>
            <w:fldChar w:fldCharType="end"/>
          </w:r>
        </w:p>
        <w:p w14:paraId="36C580A2" w14:textId="5739D567" w:rsidR="00F41DBA" w:rsidRDefault="00F35FB4">
          <w:pPr>
            <w:pStyle w:val="TOC5"/>
            <w:tabs>
              <w:tab w:val="right" w:leader="dot" w:pos="9016"/>
            </w:tabs>
            <w:rPr>
              <w:rFonts w:eastAsiaTheme="minorEastAsia"/>
              <w:noProof/>
              <w:lang w:eastAsia="en-GB"/>
            </w:rPr>
          </w:pPr>
          <w:r>
            <w:fldChar w:fldCharType="begin"/>
          </w:r>
          <w:r>
            <w:instrText xml:space="preserve"> HYPERLINK \l "_Toc77684975" </w:instrText>
          </w:r>
          <w:r>
            <w:fldChar w:fldCharType="separate"/>
          </w:r>
          <w:r w:rsidR="00F41DBA" w:rsidRPr="00240F70">
            <w:rPr>
              <w:rStyle w:val="Hyperlink"/>
              <w:noProof/>
            </w:rPr>
            <w:t>Final Classification</w:t>
          </w:r>
          <w:r w:rsidR="00F41DBA">
            <w:rPr>
              <w:noProof/>
              <w:webHidden/>
            </w:rPr>
            <w:tab/>
          </w:r>
          <w:r w:rsidR="00F41DBA">
            <w:rPr>
              <w:noProof/>
              <w:webHidden/>
            </w:rPr>
            <w:fldChar w:fldCharType="begin"/>
          </w:r>
          <w:r w:rsidR="00F41DBA">
            <w:rPr>
              <w:noProof/>
              <w:webHidden/>
            </w:rPr>
            <w:instrText xml:space="preserve"> PAGEREF _Toc77684975 \h </w:instrText>
          </w:r>
          <w:r w:rsidR="00F41DBA">
            <w:rPr>
              <w:noProof/>
              <w:webHidden/>
            </w:rPr>
          </w:r>
          <w:r w:rsidR="00F41DBA">
            <w:rPr>
              <w:noProof/>
              <w:webHidden/>
            </w:rPr>
            <w:fldChar w:fldCharType="separate"/>
          </w:r>
          <w:ins w:id="30" w:author="nadia kennar" w:date="2021-08-10T11:46:00Z">
            <w:r w:rsidR="007C72B8">
              <w:rPr>
                <w:noProof/>
                <w:webHidden/>
              </w:rPr>
              <w:t>2</w:t>
            </w:r>
          </w:ins>
          <w:del w:id="31" w:author="nadia kennar" w:date="2021-07-23T21:40:00Z">
            <w:r w:rsidR="00F41DBA" w:rsidDel="00031A10">
              <w:rPr>
                <w:noProof/>
                <w:webHidden/>
              </w:rPr>
              <w:delText>8</w:delText>
            </w:r>
          </w:del>
          <w:r w:rsidR="00F41DBA">
            <w:rPr>
              <w:noProof/>
              <w:webHidden/>
            </w:rPr>
            <w:fldChar w:fldCharType="end"/>
          </w:r>
          <w:r>
            <w:rPr>
              <w:noProof/>
            </w:rPr>
            <w:fldChar w:fldCharType="end"/>
          </w:r>
        </w:p>
        <w:p w14:paraId="51E489E9" w14:textId="410795B5" w:rsidR="00F41DBA" w:rsidRDefault="00F35FB4">
          <w:pPr>
            <w:pStyle w:val="TOC3"/>
            <w:tabs>
              <w:tab w:val="right" w:leader="dot" w:pos="9016"/>
            </w:tabs>
            <w:rPr>
              <w:rFonts w:eastAsiaTheme="minorEastAsia"/>
              <w:noProof/>
              <w:lang w:eastAsia="en-GB"/>
            </w:rPr>
          </w:pPr>
          <w:r>
            <w:fldChar w:fldCharType="begin"/>
          </w:r>
          <w:r>
            <w:instrText xml:space="preserve"> HYPERLINK \l "_Toc77684976" </w:instrText>
          </w:r>
          <w:r>
            <w:fldChar w:fldCharType="separate"/>
          </w:r>
          <w:r w:rsidR="00F41DBA" w:rsidRPr="00240F70">
            <w:rPr>
              <w:rStyle w:val="Hyperlink"/>
              <w:noProof/>
            </w:rPr>
            <w:t>Sensitivity Analysis (RQ 2)</w:t>
          </w:r>
          <w:r w:rsidR="00F41DBA">
            <w:rPr>
              <w:noProof/>
              <w:webHidden/>
            </w:rPr>
            <w:tab/>
          </w:r>
          <w:r w:rsidR="00F41DBA">
            <w:rPr>
              <w:noProof/>
              <w:webHidden/>
            </w:rPr>
            <w:fldChar w:fldCharType="begin"/>
          </w:r>
          <w:r w:rsidR="00F41DBA">
            <w:rPr>
              <w:noProof/>
              <w:webHidden/>
            </w:rPr>
            <w:instrText xml:space="preserve"> PAGEREF _Toc77684976 \h </w:instrText>
          </w:r>
          <w:r w:rsidR="00F41DBA">
            <w:rPr>
              <w:noProof/>
              <w:webHidden/>
            </w:rPr>
          </w:r>
          <w:r w:rsidR="00F41DBA">
            <w:rPr>
              <w:noProof/>
              <w:webHidden/>
            </w:rPr>
            <w:fldChar w:fldCharType="separate"/>
          </w:r>
          <w:ins w:id="32" w:author="nadia kennar" w:date="2021-08-10T11:46:00Z">
            <w:r w:rsidR="007C72B8">
              <w:rPr>
                <w:noProof/>
                <w:webHidden/>
              </w:rPr>
              <w:t>2</w:t>
            </w:r>
          </w:ins>
          <w:del w:id="33" w:author="nadia kennar" w:date="2021-07-23T21:40:00Z">
            <w:r w:rsidR="00F41DBA" w:rsidDel="00031A10">
              <w:rPr>
                <w:noProof/>
                <w:webHidden/>
              </w:rPr>
              <w:delText>9</w:delText>
            </w:r>
          </w:del>
          <w:r w:rsidR="00F41DBA">
            <w:rPr>
              <w:noProof/>
              <w:webHidden/>
            </w:rPr>
            <w:fldChar w:fldCharType="end"/>
          </w:r>
          <w:r>
            <w:rPr>
              <w:noProof/>
            </w:rPr>
            <w:fldChar w:fldCharType="end"/>
          </w:r>
        </w:p>
        <w:p w14:paraId="478B9F4A" w14:textId="3CBED1EE" w:rsidR="00F41DBA" w:rsidRDefault="00F35FB4">
          <w:pPr>
            <w:pStyle w:val="TOC3"/>
            <w:tabs>
              <w:tab w:val="right" w:leader="dot" w:pos="9016"/>
            </w:tabs>
            <w:rPr>
              <w:rFonts w:eastAsiaTheme="minorEastAsia"/>
              <w:noProof/>
              <w:lang w:eastAsia="en-GB"/>
            </w:rPr>
          </w:pPr>
          <w:r>
            <w:fldChar w:fldCharType="begin"/>
          </w:r>
          <w:r>
            <w:instrText xml:space="preserve"> HYPERLINK \l "_Toc77684977" </w:instrText>
          </w:r>
          <w:r>
            <w:fldChar w:fldCharType="separate"/>
          </w:r>
          <w:r w:rsidR="00F41DBA" w:rsidRPr="00240F70">
            <w:rPr>
              <w:rStyle w:val="Hyperlink"/>
              <w:noProof/>
            </w:rPr>
            <w:t>Spatial and Temporal Distribution (RQ 3)</w:t>
          </w:r>
          <w:r w:rsidR="00F41DBA">
            <w:rPr>
              <w:noProof/>
              <w:webHidden/>
            </w:rPr>
            <w:tab/>
          </w:r>
          <w:r w:rsidR="00F41DBA">
            <w:rPr>
              <w:noProof/>
              <w:webHidden/>
            </w:rPr>
            <w:fldChar w:fldCharType="begin"/>
          </w:r>
          <w:r w:rsidR="00F41DBA">
            <w:rPr>
              <w:noProof/>
              <w:webHidden/>
            </w:rPr>
            <w:instrText xml:space="preserve"> PAGEREF _Toc77684977 \h </w:instrText>
          </w:r>
          <w:r w:rsidR="00F41DBA">
            <w:rPr>
              <w:noProof/>
              <w:webHidden/>
            </w:rPr>
          </w:r>
          <w:r w:rsidR="00F41DBA">
            <w:rPr>
              <w:noProof/>
              <w:webHidden/>
            </w:rPr>
            <w:fldChar w:fldCharType="separate"/>
          </w:r>
          <w:ins w:id="34" w:author="nadia kennar" w:date="2021-08-10T11:46:00Z">
            <w:r w:rsidR="007C72B8">
              <w:rPr>
                <w:noProof/>
                <w:webHidden/>
              </w:rPr>
              <w:t>2</w:t>
            </w:r>
          </w:ins>
          <w:del w:id="35" w:author="nadia kennar" w:date="2021-07-23T21:40:00Z">
            <w:r w:rsidR="00F41DBA" w:rsidDel="00031A10">
              <w:rPr>
                <w:noProof/>
                <w:webHidden/>
              </w:rPr>
              <w:delText>10</w:delText>
            </w:r>
          </w:del>
          <w:r w:rsidR="00F41DBA">
            <w:rPr>
              <w:noProof/>
              <w:webHidden/>
            </w:rPr>
            <w:fldChar w:fldCharType="end"/>
          </w:r>
          <w:r>
            <w:rPr>
              <w:noProof/>
            </w:rPr>
            <w:fldChar w:fldCharType="end"/>
          </w:r>
        </w:p>
        <w:p w14:paraId="526AA616" w14:textId="31E7F7B4" w:rsidR="00F41DBA" w:rsidRDefault="00F35FB4">
          <w:pPr>
            <w:pStyle w:val="TOC5"/>
            <w:tabs>
              <w:tab w:val="right" w:leader="dot" w:pos="9016"/>
            </w:tabs>
            <w:rPr>
              <w:rFonts w:eastAsiaTheme="minorEastAsia"/>
              <w:noProof/>
              <w:lang w:eastAsia="en-GB"/>
            </w:rPr>
          </w:pPr>
          <w:r>
            <w:fldChar w:fldCharType="begin"/>
          </w:r>
          <w:r>
            <w:instrText xml:space="preserve"> HYPERLINK \l "_Toc77684978" </w:instrText>
          </w:r>
          <w:r>
            <w:fldChar w:fldCharType="separate"/>
          </w:r>
          <w:r w:rsidR="00F41DBA" w:rsidRPr="00240F70">
            <w:rPr>
              <w:rStyle w:val="Hyperlink"/>
              <w:noProof/>
            </w:rPr>
            <w:t>General trend of MP across LSOAs</w:t>
          </w:r>
          <w:r w:rsidR="00F41DBA">
            <w:rPr>
              <w:noProof/>
              <w:webHidden/>
            </w:rPr>
            <w:tab/>
          </w:r>
          <w:r w:rsidR="00F41DBA">
            <w:rPr>
              <w:noProof/>
              <w:webHidden/>
            </w:rPr>
            <w:fldChar w:fldCharType="begin"/>
          </w:r>
          <w:r w:rsidR="00F41DBA">
            <w:rPr>
              <w:noProof/>
              <w:webHidden/>
            </w:rPr>
            <w:instrText xml:space="preserve"> PAGEREF _Toc77684978 \h </w:instrText>
          </w:r>
          <w:r w:rsidR="00F41DBA">
            <w:rPr>
              <w:noProof/>
              <w:webHidden/>
            </w:rPr>
          </w:r>
          <w:r w:rsidR="00F41DBA">
            <w:rPr>
              <w:noProof/>
              <w:webHidden/>
            </w:rPr>
            <w:fldChar w:fldCharType="separate"/>
          </w:r>
          <w:ins w:id="36" w:author="nadia kennar" w:date="2021-08-10T11:46:00Z">
            <w:r w:rsidR="007C72B8">
              <w:rPr>
                <w:noProof/>
                <w:webHidden/>
              </w:rPr>
              <w:t>2</w:t>
            </w:r>
          </w:ins>
          <w:del w:id="37" w:author="nadia kennar" w:date="2021-07-23T21:40:00Z">
            <w:r w:rsidR="00F41DBA" w:rsidDel="00031A10">
              <w:rPr>
                <w:noProof/>
                <w:webHidden/>
              </w:rPr>
              <w:delText>10</w:delText>
            </w:r>
          </w:del>
          <w:r w:rsidR="00F41DBA">
            <w:rPr>
              <w:noProof/>
              <w:webHidden/>
            </w:rPr>
            <w:fldChar w:fldCharType="end"/>
          </w:r>
          <w:r>
            <w:rPr>
              <w:noProof/>
            </w:rPr>
            <w:fldChar w:fldCharType="end"/>
          </w:r>
        </w:p>
        <w:p w14:paraId="6072696A" w14:textId="1AE2848A" w:rsidR="00F41DBA" w:rsidRDefault="00F35FB4">
          <w:pPr>
            <w:pStyle w:val="TOC5"/>
            <w:tabs>
              <w:tab w:val="right" w:leader="dot" w:pos="9016"/>
            </w:tabs>
            <w:rPr>
              <w:rFonts w:eastAsiaTheme="minorEastAsia"/>
              <w:noProof/>
              <w:lang w:eastAsia="en-GB"/>
            </w:rPr>
          </w:pPr>
          <w:r>
            <w:fldChar w:fldCharType="begin"/>
          </w:r>
          <w:r>
            <w:instrText xml:space="preserve"> HYPERLINK \l "_Toc77684979" </w:instrText>
          </w:r>
          <w:r>
            <w:fldChar w:fldCharType="separate"/>
          </w:r>
          <w:r w:rsidR="00F41DBA" w:rsidRPr="00240F70">
            <w:rPr>
              <w:rStyle w:val="Hyperlink"/>
              <w:noProof/>
            </w:rPr>
            <w:t>Quantile Classification</w:t>
          </w:r>
          <w:r w:rsidR="00F41DBA">
            <w:rPr>
              <w:noProof/>
              <w:webHidden/>
            </w:rPr>
            <w:tab/>
          </w:r>
          <w:r w:rsidR="00F41DBA">
            <w:rPr>
              <w:noProof/>
              <w:webHidden/>
            </w:rPr>
            <w:fldChar w:fldCharType="begin"/>
          </w:r>
          <w:r w:rsidR="00F41DBA">
            <w:rPr>
              <w:noProof/>
              <w:webHidden/>
            </w:rPr>
            <w:instrText xml:space="preserve"> PAGEREF _Toc77684979 \h </w:instrText>
          </w:r>
          <w:r w:rsidR="00F41DBA">
            <w:rPr>
              <w:noProof/>
              <w:webHidden/>
            </w:rPr>
          </w:r>
          <w:r w:rsidR="00F41DBA">
            <w:rPr>
              <w:noProof/>
              <w:webHidden/>
            </w:rPr>
            <w:fldChar w:fldCharType="separate"/>
          </w:r>
          <w:ins w:id="38" w:author="nadia kennar" w:date="2021-08-10T11:46:00Z">
            <w:r w:rsidR="007C72B8">
              <w:rPr>
                <w:noProof/>
                <w:webHidden/>
              </w:rPr>
              <w:t>2</w:t>
            </w:r>
          </w:ins>
          <w:del w:id="39" w:author="nadia kennar" w:date="2021-07-23T21:40:00Z">
            <w:r w:rsidR="00F41DBA" w:rsidDel="00031A10">
              <w:rPr>
                <w:noProof/>
                <w:webHidden/>
              </w:rPr>
              <w:delText>11</w:delText>
            </w:r>
          </w:del>
          <w:r w:rsidR="00F41DBA">
            <w:rPr>
              <w:noProof/>
              <w:webHidden/>
            </w:rPr>
            <w:fldChar w:fldCharType="end"/>
          </w:r>
          <w:r>
            <w:rPr>
              <w:noProof/>
            </w:rPr>
            <w:fldChar w:fldCharType="end"/>
          </w:r>
        </w:p>
        <w:p w14:paraId="2042F608" w14:textId="40D7F23D" w:rsidR="00F41DBA" w:rsidRDefault="00F35FB4">
          <w:pPr>
            <w:pStyle w:val="TOC5"/>
            <w:tabs>
              <w:tab w:val="right" w:leader="dot" w:pos="9016"/>
            </w:tabs>
            <w:rPr>
              <w:rFonts w:eastAsiaTheme="minorEastAsia"/>
              <w:noProof/>
              <w:lang w:eastAsia="en-GB"/>
            </w:rPr>
          </w:pPr>
          <w:r>
            <w:fldChar w:fldCharType="begin"/>
          </w:r>
          <w:r>
            <w:instrText xml:space="preserve"> HYPERLINK \l "_Toc77684980" </w:instrText>
          </w:r>
          <w:r>
            <w:fldChar w:fldCharType="separate"/>
          </w:r>
          <w:r w:rsidR="00F41DBA" w:rsidRPr="00240F70">
            <w:rPr>
              <w:rStyle w:val="Hyperlink"/>
              <w:noProof/>
            </w:rPr>
            <w:t>LISA</w:t>
          </w:r>
          <w:r w:rsidR="00F41DBA">
            <w:rPr>
              <w:noProof/>
              <w:webHidden/>
            </w:rPr>
            <w:tab/>
          </w:r>
          <w:r w:rsidR="00F41DBA">
            <w:rPr>
              <w:noProof/>
              <w:webHidden/>
            </w:rPr>
            <w:fldChar w:fldCharType="begin"/>
          </w:r>
          <w:r w:rsidR="00F41DBA">
            <w:rPr>
              <w:noProof/>
              <w:webHidden/>
            </w:rPr>
            <w:instrText xml:space="preserve"> PAGEREF _Toc77684980 \h </w:instrText>
          </w:r>
          <w:r w:rsidR="00F41DBA">
            <w:rPr>
              <w:noProof/>
              <w:webHidden/>
            </w:rPr>
          </w:r>
          <w:r w:rsidR="00F41DBA">
            <w:rPr>
              <w:noProof/>
              <w:webHidden/>
            </w:rPr>
            <w:fldChar w:fldCharType="separate"/>
          </w:r>
          <w:ins w:id="40" w:author="nadia kennar" w:date="2021-08-10T11:46:00Z">
            <w:r w:rsidR="007C72B8">
              <w:rPr>
                <w:noProof/>
                <w:webHidden/>
              </w:rPr>
              <w:t>2</w:t>
            </w:r>
          </w:ins>
          <w:del w:id="41" w:author="nadia kennar" w:date="2021-07-23T21:40:00Z">
            <w:r w:rsidR="00F41DBA" w:rsidDel="00031A10">
              <w:rPr>
                <w:noProof/>
                <w:webHidden/>
              </w:rPr>
              <w:delText>12</w:delText>
            </w:r>
          </w:del>
          <w:r w:rsidR="00F41DBA">
            <w:rPr>
              <w:noProof/>
              <w:webHidden/>
            </w:rPr>
            <w:fldChar w:fldCharType="end"/>
          </w:r>
          <w:r>
            <w:rPr>
              <w:noProof/>
            </w:rPr>
            <w:fldChar w:fldCharType="end"/>
          </w:r>
        </w:p>
        <w:p w14:paraId="43E5414F" w14:textId="1809BB4D" w:rsidR="00F41DBA" w:rsidRDefault="00F35FB4">
          <w:pPr>
            <w:pStyle w:val="TOC3"/>
            <w:tabs>
              <w:tab w:val="right" w:leader="dot" w:pos="9016"/>
            </w:tabs>
            <w:rPr>
              <w:rFonts w:eastAsiaTheme="minorEastAsia"/>
              <w:noProof/>
              <w:lang w:eastAsia="en-GB"/>
            </w:rPr>
          </w:pPr>
          <w:r>
            <w:fldChar w:fldCharType="begin"/>
          </w:r>
          <w:r>
            <w:instrText xml:space="preserve"> HYPERLINK \l "_Toc77684981" </w:instrText>
          </w:r>
          <w:r>
            <w:fldChar w:fldCharType="separate"/>
          </w:r>
          <w:r w:rsidR="00F41DBA" w:rsidRPr="00240F70">
            <w:rPr>
              <w:rStyle w:val="Hyperlink"/>
              <w:noProof/>
            </w:rPr>
            <w:t>IMD (RQ 4)</w:t>
          </w:r>
          <w:r w:rsidR="00F41DBA">
            <w:rPr>
              <w:noProof/>
              <w:webHidden/>
            </w:rPr>
            <w:tab/>
          </w:r>
          <w:r w:rsidR="00F41DBA">
            <w:rPr>
              <w:noProof/>
              <w:webHidden/>
            </w:rPr>
            <w:fldChar w:fldCharType="begin"/>
          </w:r>
          <w:r w:rsidR="00F41DBA">
            <w:rPr>
              <w:noProof/>
              <w:webHidden/>
            </w:rPr>
            <w:instrText xml:space="preserve"> PAGEREF _Toc77684981 \h </w:instrText>
          </w:r>
          <w:r w:rsidR="00F41DBA">
            <w:rPr>
              <w:noProof/>
              <w:webHidden/>
            </w:rPr>
          </w:r>
          <w:r w:rsidR="00F41DBA">
            <w:rPr>
              <w:noProof/>
              <w:webHidden/>
            </w:rPr>
            <w:fldChar w:fldCharType="separate"/>
          </w:r>
          <w:ins w:id="42" w:author="nadia kennar" w:date="2021-08-10T11:46:00Z">
            <w:r w:rsidR="007C72B8">
              <w:rPr>
                <w:noProof/>
                <w:webHidden/>
              </w:rPr>
              <w:t>2</w:t>
            </w:r>
          </w:ins>
          <w:del w:id="43" w:author="nadia kennar" w:date="2021-07-23T21:40:00Z">
            <w:r w:rsidR="00F41DBA" w:rsidDel="00031A10">
              <w:rPr>
                <w:noProof/>
                <w:webHidden/>
              </w:rPr>
              <w:delText>13</w:delText>
            </w:r>
          </w:del>
          <w:r w:rsidR="00F41DBA">
            <w:rPr>
              <w:noProof/>
              <w:webHidden/>
            </w:rPr>
            <w:fldChar w:fldCharType="end"/>
          </w:r>
          <w:r>
            <w:rPr>
              <w:noProof/>
            </w:rPr>
            <w:fldChar w:fldCharType="end"/>
          </w:r>
        </w:p>
        <w:p w14:paraId="4D075A93" w14:textId="1F344EE2" w:rsidR="00F41DBA" w:rsidRDefault="00F35FB4">
          <w:pPr>
            <w:pStyle w:val="TOC5"/>
            <w:tabs>
              <w:tab w:val="right" w:leader="dot" w:pos="9016"/>
            </w:tabs>
            <w:rPr>
              <w:rFonts w:eastAsiaTheme="minorEastAsia"/>
              <w:noProof/>
              <w:lang w:eastAsia="en-GB"/>
            </w:rPr>
          </w:pPr>
          <w:r>
            <w:fldChar w:fldCharType="begin"/>
          </w:r>
          <w:r>
            <w:instrText xml:space="preserve"> HYPERLINK \l "_Toc77684982" </w:instrText>
          </w:r>
          <w:r>
            <w:fldChar w:fldCharType="separate"/>
          </w:r>
          <w:r w:rsidR="00F41DBA" w:rsidRPr="00240F70">
            <w:rPr>
              <w:rStyle w:val="Hyperlink"/>
              <w:noProof/>
            </w:rPr>
            <w:t>Total count from LSOAs in each IMD decile 2015:2020</w:t>
          </w:r>
          <w:r w:rsidR="00F41DBA">
            <w:rPr>
              <w:noProof/>
              <w:webHidden/>
            </w:rPr>
            <w:tab/>
          </w:r>
          <w:r w:rsidR="00F41DBA">
            <w:rPr>
              <w:noProof/>
              <w:webHidden/>
            </w:rPr>
            <w:fldChar w:fldCharType="begin"/>
          </w:r>
          <w:r w:rsidR="00F41DBA">
            <w:rPr>
              <w:noProof/>
              <w:webHidden/>
            </w:rPr>
            <w:instrText xml:space="preserve"> PAGEREF _Toc77684982 \h </w:instrText>
          </w:r>
          <w:r w:rsidR="00F41DBA">
            <w:rPr>
              <w:noProof/>
              <w:webHidden/>
            </w:rPr>
          </w:r>
          <w:r w:rsidR="00F41DBA">
            <w:rPr>
              <w:noProof/>
              <w:webHidden/>
            </w:rPr>
            <w:fldChar w:fldCharType="separate"/>
          </w:r>
          <w:ins w:id="44" w:author="nadia kennar" w:date="2021-08-10T11:46:00Z">
            <w:r w:rsidR="007C72B8">
              <w:rPr>
                <w:noProof/>
                <w:webHidden/>
              </w:rPr>
              <w:t>2</w:t>
            </w:r>
          </w:ins>
          <w:del w:id="45" w:author="nadia kennar" w:date="2021-07-23T21:40:00Z">
            <w:r w:rsidR="00F41DBA" w:rsidDel="00031A10">
              <w:rPr>
                <w:noProof/>
                <w:webHidden/>
              </w:rPr>
              <w:delText>13</w:delText>
            </w:r>
          </w:del>
          <w:r w:rsidR="00F41DBA">
            <w:rPr>
              <w:noProof/>
              <w:webHidden/>
            </w:rPr>
            <w:fldChar w:fldCharType="end"/>
          </w:r>
          <w:r>
            <w:rPr>
              <w:noProof/>
            </w:rPr>
            <w:fldChar w:fldCharType="end"/>
          </w:r>
        </w:p>
        <w:p w14:paraId="2E2AA24E" w14:textId="371AC955" w:rsidR="00F41DBA" w:rsidRDefault="00F35FB4">
          <w:pPr>
            <w:pStyle w:val="TOC5"/>
            <w:tabs>
              <w:tab w:val="right" w:leader="dot" w:pos="9016"/>
            </w:tabs>
            <w:rPr>
              <w:rFonts w:eastAsiaTheme="minorEastAsia"/>
              <w:noProof/>
              <w:lang w:eastAsia="en-GB"/>
            </w:rPr>
          </w:pPr>
          <w:r>
            <w:fldChar w:fldCharType="begin"/>
          </w:r>
          <w:r>
            <w:instrText xml:space="preserve"> HYPERLINK \l "_Toc77684983" </w:instrText>
          </w:r>
          <w:r>
            <w:fldChar w:fldCharType="separate"/>
          </w:r>
          <w:r w:rsidR="00F41DBA" w:rsidRPr="00240F70">
            <w:rPr>
              <w:rStyle w:val="Hyperlink"/>
              <w:noProof/>
            </w:rPr>
            <w:t>Mapping IMD</w:t>
          </w:r>
          <w:r w:rsidR="00F41DBA">
            <w:rPr>
              <w:noProof/>
              <w:webHidden/>
            </w:rPr>
            <w:tab/>
          </w:r>
          <w:r w:rsidR="00F41DBA">
            <w:rPr>
              <w:noProof/>
              <w:webHidden/>
            </w:rPr>
            <w:fldChar w:fldCharType="begin"/>
          </w:r>
          <w:r w:rsidR="00F41DBA">
            <w:rPr>
              <w:noProof/>
              <w:webHidden/>
            </w:rPr>
            <w:instrText xml:space="preserve"> PAGEREF _Toc77684983 \h </w:instrText>
          </w:r>
          <w:r w:rsidR="00F41DBA">
            <w:rPr>
              <w:noProof/>
              <w:webHidden/>
            </w:rPr>
          </w:r>
          <w:r w:rsidR="00F41DBA">
            <w:rPr>
              <w:noProof/>
              <w:webHidden/>
            </w:rPr>
            <w:fldChar w:fldCharType="separate"/>
          </w:r>
          <w:ins w:id="46" w:author="nadia kennar" w:date="2021-08-10T11:46:00Z">
            <w:r w:rsidR="007C72B8">
              <w:rPr>
                <w:noProof/>
                <w:webHidden/>
              </w:rPr>
              <w:t>2</w:t>
            </w:r>
          </w:ins>
          <w:del w:id="47" w:author="nadia kennar" w:date="2021-07-23T21:40:00Z">
            <w:r w:rsidR="00F41DBA" w:rsidDel="00031A10">
              <w:rPr>
                <w:noProof/>
                <w:webHidden/>
              </w:rPr>
              <w:delText>14</w:delText>
            </w:r>
          </w:del>
          <w:r w:rsidR="00F41DBA">
            <w:rPr>
              <w:noProof/>
              <w:webHidden/>
            </w:rPr>
            <w:fldChar w:fldCharType="end"/>
          </w:r>
          <w:r>
            <w:rPr>
              <w:noProof/>
            </w:rPr>
            <w:fldChar w:fldCharType="end"/>
          </w:r>
        </w:p>
        <w:p w14:paraId="34A14934" w14:textId="3E339566" w:rsidR="00F41DBA" w:rsidRDefault="00F35FB4">
          <w:pPr>
            <w:pStyle w:val="TOC5"/>
            <w:tabs>
              <w:tab w:val="right" w:leader="dot" w:pos="9016"/>
            </w:tabs>
            <w:rPr>
              <w:rFonts w:eastAsiaTheme="minorEastAsia"/>
              <w:noProof/>
              <w:lang w:eastAsia="en-GB"/>
            </w:rPr>
          </w:pPr>
          <w:r>
            <w:fldChar w:fldCharType="begin"/>
          </w:r>
          <w:r>
            <w:instrText xml:space="preserve"> HYPERLINK \l "_Toc77684984" </w:instrText>
          </w:r>
          <w:r>
            <w:fldChar w:fldCharType="separate"/>
          </w:r>
          <w:r w:rsidR="00F41DBA" w:rsidRPr="00240F70">
            <w:rPr>
              <w:rStyle w:val="Hyperlink"/>
              <w:noProof/>
            </w:rPr>
            <w:t>Non-Spatial Regression: Missing Rate and Deprivation Decile</w:t>
          </w:r>
          <w:r w:rsidR="00F41DBA">
            <w:rPr>
              <w:noProof/>
              <w:webHidden/>
            </w:rPr>
            <w:tab/>
          </w:r>
          <w:r w:rsidR="00F41DBA">
            <w:rPr>
              <w:noProof/>
              <w:webHidden/>
            </w:rPr>
            <w:fldChar w:fldCharType="begin"/>
          </w:r>
          <w:r w:rsidR="00F41DBA">
            <w:rPr>
              <w:noProof/>
              <w:webHidden/>
            </w:rPr>
            <w:instrText xml:space="preserve"> PAGEREF _Toc77684984 \h </w:instrText>
          </w:r>
          <w:r w:rsidR="00F41DBA">
            <w:rPr>
              <w:noProof/>
              <w:webHidden/>
            </w:rPr>
          </w:r>
          <w:r w:rsidR="00F41DBA">
            <w:rPr>
              <w:noProof/>
              <w:webHidden/>
            </w:rPr>
            <w:fldChar w:fldCharType="separate"/>
          </w:r>
          <w:ins w:id="48" w:author="nadia kennar" w:date="2021-08-10T11:46:00Z">
            <w:r w:rsidR="007C72B8">
              <w:rPr>
                <w:noProof/>
                <w:webHidden/>
              </w:rPr>
              <w:t>2</w:t>
            </w:r>
          </w:ins>
          <w:del w:id="49" w:author="nadia kennar" w:date="2021-07-23T21:40:00Z">
            <w:r w:rsidR="00F41DBA" w:rsidDel="00031A10">
              <w:rPr>
                <w:noProof/>
                <w:webHidden/>
              </w:rPr>
              <w:delText>14</w:delText>
            </w:r>
          </w:del>
          <w:r w:rsidR="00F41DBA">
            <w:rPr>
              <w:noProof/>
              <w:webHidden/>
            </w:rPr>
            <w:fldChar w:fldCharType="end"/>
          </w:r>
          <w:r>
            <w:rPr>
              <w:noProof/>
            </w:rPr>
            <w:fldChar w:fldCharType="end"/>
          </w:r>
        </w:p>
        <w:p w14:paraId="2A821294" w14:textId="38B7F112" w:rsidR="00F41DBA" w:rsidRDefault="00F35FB4">
          <w:pPr>
            <w:pStyle w:val="TOC5"/>
            <w:tabs>
              <w:tab w:val="right" w:leader="dot" w:pos="9016"/>
            </w:tabs>
            <w:rPr>
              <w:rFonts w:eastAsiaTheme="minorEastAsia"/>
              <w:noProof/>
              <w:lang w:eastAsia="en-GB"/>
            </w:rPr>
          </w:pPr>
          <w:r>
            <w:fldChar w:fldCharType="begin"/>
          </w:r>
          <w:r>
            <w:instrText xml:space="preserve"> HYPERLINK \l "_Toc77684985" </w:instrText>
          </w:r>
          <w:r>
            <w:fldChar w:fldCharType="separate"/>
          </w:r>
          <w:r w:rsidR="00F41DBA" w:rsidRPr="00240F70">
            <w:rPr>
              <w:rStyle w:val="Hyperlink"/>
              <w:noProof/>
            </w:rPr>
            <w:t>Spatial Regression: Missing Rate and Deprivation</w:t>
          </w:r>
          <w:r w:rsidR="00F41DBA">
            <w:rPr>
              <w:noProof/>
              <w:webHidden/>
            </w:rPr>
            <w:tab/>
          </w:r>
          <w:r w:rsidR="00F41DBA">
            <w:rPr>
              <w:noProof/>
              <w:webHidden/>
            </w:rPr>
            <w:fldChar w:fldCharType="begin"/>
          </w:r>
          <w:r w:rsidR="00F41DBA">
            <w:rPr>
              <w:noProof/>
              <w:webHidden/>
            </w:rPr>
            <w:instrText xml:space="preserve"> PAGEREF _Toc77684985 \h </w:instrText>
          </w:r>
          <w:r w:rsidR="00F41DBA">
            <w:rPr>
              <w:noProof/>
              <w:webHidden/>
            </w:rPr>
          </w:r>
          <w:r w:rsidR="00F41DBA">
            <w:rPr>
              <w:noProof/>
              <w:webHidden/>
            </w:rPr>
            <w:fldChar w:fldCharType="separate"/>
          </w:r>
          <w:ins w:id="50" w:author="nadia kennar" w:date="2021-08-10T11:46:00Z">
            <w:r w:rsidR="007C72B8">
              <w:rPr>
                <w:noProof/>
                <w:webHidden/>
              </w:rPr>
              <w:t>2</w:t>
            </w:r>
          </w:ins>
          <w:del w:id="51" w:author="nadia kennar" w:date="2021-07-23T21:40:00Z">
            <w:r w:rsidR="00F41DBA" w:rsidDel="00031A10">
              <w:rPr>
                <w:noProof/>
                <w:webHidden/>
              </w:rPr>
              <w:delText>15</w:delText>
            </w:r>
          </w:del>
          <w:r w:rsidR="00F41DBA">
            <w:rPr>
              <w:noProof/>
              <w:webHidden/>
            </w:rPr>
            <w:fldChar w:fldCharType="end"/>
          </w:r>
          <w:r>
            <w:rPr>
              <w:noProof/>
            </w:rPr>
            <w:fldChar w:fldCharType="end"/>
          </w:r>
        </w:p>
        <w:p w14:paraId="5B0F8491" w14:textId="6110C4DC" w:rsidR="00F41DBA" w:rsidRDefault="00F35FB4">
          <w:pPr>
            <w:pStyle w:val="TOC5"/>
            <w:tabs>
              <w:tab w:val="right" w:leader="dot" w:pos="9016"/>
            </w:tabs>
            <w:rPr>
              <w:rFonts w:eastAsiaTheme="minorEastAsia"/>
              <w:noProof/>
              <w:lang w:eastAsia="en-GB"/>
            </w:rPr>
          </w:pPr>
          <w:r>
            <w:fldChar w:fldCharType="begin"/>
          </w:r>
          <w:r>
            <w:instrText xml:space="preserve"> HYPERLINK \l "_Toc77684986" </w:instrText>
          </w:r>
          <w:r>
            <w:fldChar w:fldCharType="separate"/>
          </w:r>
          <w:r w:rsidR="00F41DBA" w:rsidRPr="00240F70">
            <w:rPr>
              <w:rStyle w:val="Hyperlink"/>
              <w:noProof/>
            </w:rPr>
            <w:t>The distribution across grade, origin and response time? (4a)</w:t>
          </w:r>
          <w:r w:rsidR="00F41DBA">
            <w:rPr>
              <w:noProof/>
              <w:webHidden/>
            </w:rPr>
            <w:tab/>
          </w:r>
          <w:r w:rsidR="00F41DBA">
            <w:rPr>
              <w:noProof/>
              <w:webHidden/>
            </w:rPr>
            <w:fldChar w:fldCharType="begin"/>
          </w:r>
          <w:r w:rsidR="00F41DBA">
            <w:rPr>
              <w:noProof/>
              <w:webHidden/>
            </w:rPr>
            <w:instrText xml:space="preserve"> PAGEREF _Toc77684986 \h </w:instrText>
          </w:r>
          <w:r w:rsidR="00F41DBA">
            <w:rPr>
              <w:noProof/>
              <w:webHidden/>
            </w:rPr>
          </w:r>
          <w:r w:rsidR="00F41DBA">
            <w:rPr>
              <w:noProof/>
              <w:webHidden/>
            </w:rPr>
            <w:fldChar w:fldCharType="separate"/>
          </w:r>
          <w:ins w:id="52" w:author="nadia kennar" w:date="2021-08-10T11:46:00Z">
            <w:r w:rsidR="007C72B8">
              <w:rPr>
                <w:noProof/>
                <w:webHidden/>
              </w:rPr>
              <w:t>2</w:t>
            </w:r>
          </w:ins>
          <w:del w:id="53" w:author="nadia kennar" w:date="2021-07-23T21:40:00Z">
            <w:r w:rsidR="00F41DBA" w:rsidDel="00031A10">
              <w:rPr>
                <w:noProof/>
                <w:webHidden/>
              </w:rPr>
              <w:delText>15</w:delText>
            </w:r>
          </w:del>
          <w:r w:rsidR="00F41DBA">
            <w:rPr>
              <w:noProof/>
              <w:webHidden/>
            </w:rPr>
            <w:fldChar w:fldCharType="end"/>
          </w:r>
          <w:r>
            <w:rPr>
              <w:noProof/>
            </w:rPr>
            <w:fldChar w:fldCharType="end"/>
          </w:r>
        </w:p>
        <w:p w14:paraId="7D5D8F7B" w14:textId="1CF1C1A6" w:rsidR="00F41DBA" w:rsidRDefault="00F35FB4">
          <w:pPr>
            <w:pStyle w:val="TOC3"/>
            <w:tabs>
              <w:tab w:val="right" w:leader="dot" w:pos="9016"/>
            </w:tabs>
            <w:rPr>
              <w:rFonts w:eastAsiaTheme="minorEastAsia"/>
              <w:noProof/>
              <w:lang w:eastAsia="en-GB"/>
            </w:rPr>
          </w:pPr>
          <w:r>
            <w:fldChar w:fldCharType="begin"/>
          </w:r>
          <w:r>
            <w:instrText xml:space="preserve"> HYPERLINK \l "_Toc77684987" </w:instrText>
          </w:r>
          <w:r>
            <w:fldChar w:fldCharType="separate"/>
          </w:r>
          <w:r w:rsidR="00F41DBA" w:rsidRPr="00240F70">
            <w:rPr>
              <w:rStyle w:val="Hyperlink"/>
              <w:noProof/>
            </w:rPr>
            <w:t>Mental Health (RQ 5)</w:t>
          </w:r>
          <w:r w:rsidR="00F41DBA">
            <w:rPr>
              <w:noProof/>
              <w:webHidden/>
            </w:rPr>
            <w:tab/>
          </w:r>
          <w:r w:rsidR="00F41DBA">
            <w:rPr>
              <w:noProof/>
              <w:webHidden/>
            </w:rPr>
            <w:fldChar w:fldCharType="begin"/>
          </w:r>
          <w:r w:rsidR="00F41DBA">
            <w:rPr>
              <w:noProof/>
              <w:webHidden/>
            </w:rPr>
            <w:instrText xml:space="preserve"> PAGEREF _Toc77684987 \h </w:instrText>
          </w:r>
          <w:r w:rsidR="00F41DBA">
            <w:rPr>
              <w:noProof/>
              <w:webHidden/>
            </w:rPr>
          </w:r>
          <w:r w:rsidR="00F41DBA">
            <w:rPr>
              <w:noProof/>
              <w:webHidden/>
            </w:rPr>
            <w:fldChar w:fldCharType="separate"/>
          </w:r>
          <w:ins w:id="54" w:author="nadia kennar" w:date="2021-08-10T11:46:00Z">
            <w:r w:rsidR="007C72B8">
              <w:rPr>
                <w:noProof/>
                <w:webHidden/>
              </w:rPr>
              <w:t>2</w:t>
            </w:r>
          </w:ins>
          <w:del w:id="55" w:author="nadia kennar" w:date="2021-07-23T21:40:00Z">
            <w:r w:rsidR="00F41DBA" w:rsidDel="00031A10">
              <w:rPr>
                <w:noProof/>
                <w:webHidden/>
              </w:rPr>
              <w:delText>16</w:delText>
            </w:r>
          </w:del>
          <w:r w:rsidR="00F41DBA">
            <w:rPr>
              <w:noProof/>
              <w:webHidden/>
            </w:rPr>
            <w:fldChar w:fldCharType="end"/>
          </w:r>
          <w:r>
            <w:rPr>
              <w:noProof/>
            </w:rPr>
            <w:fldChar w:fldCharType="end"/>
          </w:r>
        </w:p>
        <w:p w14:paraId="0956559A" w14:textId="42D658F6" w:rsidR="00F41DBA" w:rsidRDefault="00F35FB4">
          <w:pPr>
            <w:pStyle w:val="TOC5"/>
            <w:tabs>
              <w:tab w:val="right" w:leader="dot" w:pos="9016"/>
            </w:tabs>
            <w:rPr>
              <w:rFonts w:eastAsiaTheme="minorEastAsia"/>
              <w:noProof/>
              <w:lang w:eastAsia="en-GB"/>
            </w:rPr>
          </w:pPr>
          <w:r>
            <w:fldChar w:fldCharType="begin"/>
          </w:r>
          <w:r>
            <w:instrText xml:space="preserve"> HYPERLINK \l "_Toc77684988" </w:instrText>
          </w:r>
          <w:r>
            <w:fldChar w:fldCharType="separate"/>
          </w:r>
          <w:r w:rsidR="00F41DBA" w:rsidRPr="00240F70">
            <w:rPr>
              <w:rStyle w:val="Hyperlink"/>
              <w:noProof/>
            </w:rPr>
            <w:t>Total count from LSOAs in each Mental Health decile</w:t>
          </w:r>
          <w:r w:rsidR="00F41DBA">
            <w:rPr>
              <w:noProof/>
              <w:webHidden/>
            </w:rPr>
            <w:tab/>
          </w:r>
          <w:r w:rsidR="00F41DBA">
            <w:rPr>
              <w:noProof/>
              <w:webHidden/>
            </w:rPr>
            <w:fldChar w:fldCharType="begin"/>
          </w:r>
          <w:r w:rsidR="00F41DBA">
            <w:rPr>
              <w:noProof/>
              <w:webHidden/>
            </w:rPr>
            <w:instrText xml:space="preserve"> PAGEREF _Toc77684988 \h </w:instrText>
          </w:r>
          <w:r w:rsidR="00F41DBA">
            <w:rPr>
              <w:noProof/>
              <w:webHidden/>
            </w:rPr>
          </w:r>
          <w:r w:rsidR="00F41DBA">
            <w:rPr>
              <w:noProof/>
              <w:webHidden/>
            </w:rPr>
            <w:fldChar w:fldCharType="separate"/>
          </w:r>
          <w:ins w:id="56" w:author="nadia kennar" w:date="2021-08-10T11:46:00Z">
            <w:r w:rsidR="007C72B8">
              <w:rPr>
                <w:noProof/>
                <w:webHidden/>
              </w:rPr>
              <w:t>2</w:t>
            </w:r>
          </w:ins>
          <w:del w:id="57" w:author="nadia kennar" w:date="2021-07-23T21:40:00Z">
            <w:r w:rsidR="00F41DBA" w:rsidDel="00031A10">
              <w:rPr>
                <w:noProof/>
                <w:webHidden/>
              </w:rPr>
              <w:delText>16</w:delText>
            </w:r>
          </w:del>
          <w:r w:rsidR="00F41DBA">
            <w:rPr>
              <w:noProof/>
              <w:webHidden/>
            </w:rPr>
            <w:fldChar w:fldCharType="end"/>
          </w:r>
          <w:r>
            <w:rPr>
              <w:noProof/>
            </w:rPr>
            <w:fldChar w:fldCharType="end"/>
          </w:r>
        </w:p>
        <w:p w14:paraId="501EA86C" w14:textId="4023CF49" w:rsidR="00F41DBA" w:rsidRDefault="00F35FB4">
          <w:pPr>
            <w:pStyle w:val="TOC5"/>
            <w:tabs>
              <w:tab w:val="right" w:leader="dot" w:pos="9016"/>
            </w:tabs>
            <w:rPr>
              <w:rFonts w:eastAsiaTheme="minorEastAsia"/>
              <w:noProof/>
              <w:lang w:eastAsia="en-GB"/>
            </w:rPr>
          </w:pPr>
          <w:r>
            <w:fldChar w:fldCharType="begin"/>
          </w:r>
          <w:r>
            <w:instrText xml:space="preserve"> HYPERLINK \l "_Toc77684989" </w:instrText>
          </w:r>
          <w:r>
            <w:fldChar w:fldCharType="separate"/>
          </w:r>
          <w:r w:rsidR="00F41DBA" w:rsidRPr="00240F70">
            <w:rPr>
              <w:rStyle w:val="Hyperlink"/>
              <w:noProof/>
            </w:rPr>
            <w:t>Mapping Mental Health</w:t>
          </w:r>
          <w:r w:rsidR="00F41DBA">
            <w:rPr>
              <w:noProof/>
              <w:webHidden/>
            </w:rPr>
            <w:tab/>
          </w:r>
          <w:r w:rsidR="00F41DBA">
            <w:rPr>
              <w:noProof/>
              <w:webHidden/>
            </w:rPr>
            <w:fldChar w:fldCharType="begin"/>
          </w:r>
          <w:r w:rsidR="00F41DBA">
            <w:rPr>
              <w:noProof/>
              <w:webHidden/>
            </w:rPr>
            <w:instrText xml:space="preserve"> PAGEREF _Toc77684989 \h </w:instrText>
          </w:r>
          <w:r w:rsidR="00F41DBA">
            <w:rPr>
              <w:noProof/>
              <w:webHidden/>
            </w:rPr>
          </w:r>
          <w:r w:rsidR="00F41DBA">
            <w:rPr>
              <w:noProof/>
              <w:webHidden/>
            </w:rPr>
            <w:fldChar w:fldCharType="separate"/>
          </w:r>
          <w:ins w:id="58" w:author="nadia kennar" w:date="2021-08-10T11:46:00Z">
            <w:r w:rsidR="007C72B8">
              <w:rPr>
                <w:noProof/>
                <w:webHidden/>
              </w:rPr>
              <w:t>2</w:t>
            </w:r>
          </w:ins>
          <w:del w:id="59" w:author="nadia kennar" w:date="2021-07-23T21:40:00Z">
            <w:r w:rsidR="00F41DBA" w:rsidDel="00031A10">
              <w:rPr>
                <w:noProof/>
                <w:webHidden/>
              </w:rPr>
              <w:delText>17</w:delText>
            </w:r>
          </w:del>
          <w:r w:rsidR="00F41DBA">
            <w:rPr>
              <w:noProof/>
              <w:webHidden/>
            </w:rPr>
            <w:fldChar w:fldCharType="end"/>
          </w:r>
          <w:r>
            <w:rPr>
              <w:noProof/>
            </w:rPr>
            <w:fldChar w:fldCharType="end"/>
          </w:r>
        </w:p>
        <w:p w14:paraId="433008E8" w14:textId="362D354C" w:rsidR="00F41DBA" w:rsidRDefault="00F35FB4">
          <w:pPr>
            <w:pStyle w:val="TOC5"/>
            <w:tabs>
              <w:tab w:val="right" w:leader="dot" w:pos="9016"/>
            </w:tabs>
            <w:rPr>
              <w:rFonts w:eastAsiaTheme="minorEastAsia"/>
              <w:noProof/>
              <w:lang w:eastAsia="en-GB"/>
            </w:rPr>
          </w:pPr>
          <w:r>
            <w:fldChar w:fldCharType="begin"/>
          </w:r>
          <w:r>
            <w:instrText xml:space="preserve"> HYPERLINK \l "_Toc77684990" </w:instrText>
          </w:r>
          <w:r>
            <w:fldChar w:fldCharType="separate"/>
          </w:r>
          <w:r w:rsidR="00F41DBA" w:rsidRPr="00240F70">
            <w:rPr>
              <w:rStyle w:val="Hyperlink"/>
              <w:noProof/>
            </w:rPr>
            <w:t>Non-Spatial Regression; Missing Rate and Mental Health</w:t>
          </w:r>
          <w:r w:rsidR="00F41DBA">
            <w:rPr>
              <w:noProof/>
              <w:webHidden/>
            </w:rPr>
            <w:tab/>
          </w:r>
          <w:r w:rsidR="00F41DBA">
            <w:rPr>
              <w:noProof/>
              <w:webHidden/>
            </w:rPr>
            <w:fldChar w:fldCharType="begin"/>
          </w:r>
          <w:r w:rsidR="00F41DBA">
            <w:rPr>
              <w:noProof/>
              <w:webHidden/>
            </w:rPr>
            <w:instrText xml:space="preserve"> PAGEREF _Toc77684990 \h </w:instrText>
          </w:r>
          <w:r w:rsidR="00F41DBA">
            <w:rPr>
              <w:noProof/>
              <w:webHidden/>
            </w:rPr>
          </w:r>
          <w:r w:rsidR="00F41DBA">
            <w:rPr>
              <w:noProof/>
              <w:webHidden/>
            </w:rPr>
            <w:fldChar w:fldCharType="separate"/>
          </w:r>
          <w:ins w:id="60" w:author="nadia kennar" w:date="2021-08-10T11:46:00Z">
            <w:r w:rsidR="007C72B8">
              <w:rPr>
                <w:noProof/>
                <w:webHidden/>
              </w:rPr>
              <w:t>2</w:t>
            </w:r>
          </w:ins>
          <w:del w:id="61" w:author="nadia kennar" w:date="2021-07-23T21:40:00Z">
            <w:r w:rsidR="00F41DBA" w:rsidDel="00031A10">
              <w:rPr>
                <w:noProof/>
                <w:webHidden/>
              </w:rPr>
              <w:delText>17</w:delText>
            </w:r>
          </w:del>
          <w:r w:rsidR="00F41DBA">
            <w:rPr>
              <w:noProof/>
              <w:webHidden/>
            </w:rPr>
            <w:fldChar w:fldCharType="end"/>
          </w:r>
          <w:r>
            <w:rPr>
              <w:noProof/>
            </w:rPr>
            <w:fldChar w:fldCharType="end"/>
          </w:r>
        </w:p>
        <w:p w14:paraId="24D285AC" w14:textId="7C6F636D" w:rsidR="00F41DBA" w:rsidRDefault="00F35FB4">
          <w:pPr>
            <w:pStyle w:val="TOC5"/>
            <w:tabs>
              <w:tab w:val="right" w:leader="dot" w:pos="9016"/>
            </w:tabs>
            <w:rPr>
              <w:rFonts w:eastAsiaTheme="minorEastAsia"/>
              <w:noProof/>
              <w:lang w:eastAsia="en-GB"/>
            </w:rPr>
          </w:pPr>
          <w:r>
            <w:fldChar w:fldCharType="begin"/>
          </w:r>
          <w:r>
            <w:instrText xml:space="preserve"> HYPERLINK \l "_Toc77684991" </w:instrText>
          </w:r>
          <w:r>
            <w:fldChar w:fldCharType="separate"/>
          </w:r>
          <w:r w:rsidR="00F41DBA" w:rsidRPr="00240F70">
            <w:rPr>
              <w:rStyle w:val="Hyperlink"/>
              <w:noProof/>
            </w:rPr>
            <w:t>Spatial Regression: Missing Rate and Mental Health</w:t>
          </w:r>
          <w:r w:rsidR="00F41DBA">
            <w:rPr>
              <w:noProof/>
              <w:webHidden/>
            </w:rPr>
            <w:tab/>
          </w:r>
          <w:r w:rsidR="00F41DBA">
            <w:rPr>
              <w:noProof/>
              <w:webHidden/>
            </w:rPr>
            <w:fldChar w:fldCharType="begin"/>
          </w:r>
          <w:r w:rsidR="00F41DBA">
            <w:rPr>
              <w:noProof/>
              <w:webHidden/>
            </w:rPr>
            <w:instrText xml:space="preserve"> PAGEREF _Toc77684991 \h </w:instrText>
          </w:r>
          <w:r w:rsidR="00F41DBA">
            <w:rPr>
              <w:noProof/>
              <w:webHidden/>
            </w:rPr>
          </w:r>
          <w:r w:rsidR="00F41DBA">
            <w:rPr>
              <w:noProof/>
              <w:webHidden/>
            </w:rPr>
            <w:fldChar w:fldCharType="separate"/>
          </w:r>
          <w:ins w:id="62" w:author="nadia kennar" w:date="2021-08-10T11:46:00Z">
            <w:r w:rsidR="007C72B8">
              <w:rPr>
                <w:noProof/>
                <w:webHidden/>
              </w:rPr>
              <w:t>2</w:t>
            </w:r>
          </w:ins>
          <w:del w:id="63" w:author="nadia kennar" w:date="2021-07-23T21:40:00Z">
            <w:r w:rsidR="00F41DBA" w:rsidDel="00031A10">
              <w:rPr>
                <w:noProof/>
                <w:webHidden/>
              </w:rPr>
              <w:delText>17</w:delText>
            </w:r>
          </w:del>
          <w:r w:rsidR="00F41DBA">
            <w:rPr>
              <w:noProof/>
              <w:webHidden/>
            </w:rPr>
            <w:fldChar w:fldCharType="end"/>
          </w:r>
          <w:r>
            <w:rPr>
              <w:noProof/>
            </w:rPr>
            <w:fldChar w:fldCharType="end"/>
          </w:r>
        </w:p>
        <w:p w14:paraId="3B5EE5B6" w14:textId="1B173091" w:rsidR="00F41DBA" w:rsidRDefault="00F35FB4">
          <w:pPr>
            <w:pStyle w:val="TOC5"/>
            <w:tabs>
              <w:tab w:val="right" w:leader="dot" w:pos="9016"/>
            </w:tabs>
            <w:rPr>
              <w:rFonts w:eastAsiaTheme="minorEastAsia"/>
              <w:noProof/>
              <w:lang w:eastAsia="en-GB"/>
            </w:rPr>
          </w:pPr>
          <w:r>
            <w:fldChar w:fldCharType="begin"/>
          </w:r>
          <w:r>
            <w:instrText xml:space="preserve"> HYPERLINK \l "_Toc77684992" </w:instrText>
          </w:r>
          <w:r>
            <w:fldChar w:fldCharType="separate"/>
          </w:r>
          <w:r w:rsidR="00F41DBA" w:rsidRPr="00240F70">
            <w:rPr>
              <w:rStyle w:val="Hyperlink"/>
              <w:noProof/>
            </w:rPr>
            <w:t>The distribution across grade, origin and response time? (5b)</w:t>
          </w:r>
          <w:r w:rsidR="00F41DBA">
            <w:rPr>
              <w:noProof/>
              <w:webHidden/>
            </w:rPr>
            <w:tab/>
          </w:r>
          <w:r w:rsidR="00F41DBA">
            <w:rPr>
              <w:noProof/>
              <w:webHidden/>
            </w:rPr>
            <w:fldChar w:fldCharType="begin"/>
          </w:r>
          <w:r w:rsidR="00F41DBA">
            <w:rPr>
              <w:noProof/>
              <w:webHidden/>
            </w:rPr>
            <w:instrText xml:space="preserve"> PAGEREF _Toc77684992 \h </w:instrText>
          </w:r>
          <w:r w:rsidR="00F41DBA">
            <w:rPr>
              <w:noProof/>
              <w:webHidden/>
            </w:rPr>
          </w:r>
          <w:r w:rsidR="00F41DBA">
            <w:rPr>
              <w:noProof/>
              <w:webHidden/>
            </w:rPr>
            <w:fldChar w:fldCharType="separate"/>
          </w:r>
          <w:ins w:id="64" w:author="nadia kennar" w:date="2021-08-10T11:46:00Z">
            <w:r w:rsidR="007C72B8">
              <w:rPr>
                <w:noProof/>
                <w:webHidden/>
              </w:rPr>
              <w:t>2</w:t>
            </w:r>
          </w:ins>
          <w:del w:id="65" w:author="nadia kennar" w:date="2021-07-23T21:40:00Z">
            <w:r w:rsidR="00F41DBA" w:rsidDel="00031A10">
              <w:rPr>
                <w:noProof/>
                <w:webHidden/>
              </w:rPr>
              <w:delText>18</w:delText>
            </w:r>
          </w:del>
          <w:r w:rsidR="00F41DBA">
            <w:rPr>
              <w:noProof/>
              <w:webHidden/>
            </w:rPr>
            <w:fldChar w:fldCharType="end"/>
          </w:r>
          <w:r>
            <w:rPr>
              <w:noProof/>
            </w:rPr>
            <w:fldChar w:fldCharType="end"/>
          </w:r>
        </w:p>
        <w:p w14:paraId="429F42DF" w14:textId="4AF13D46" w:rsidR="00F41DBA" w:rsidRDefault="00F35FB4">
          <w:pPr>
            <w:pStyle w:val="TOC3"/>
            <w:tabs>
              <w:tab w:val="right" w:leader="dot" w:pos="9016"/>
            </w:tabs>
            <w:rPr>
              <w:rFonts w:eastAsiaTheme="minorEastAsia"/>
              <w:noProof/>
              <w:lang w:eastAsia="en-GB"/>
            </w:rPr>
          </w:pPr>
          <w:r>
            <w:lastRenderedPageBreak/>
            <w:fldChar w:fldCharType="begin"/>
          </w:r>
          <w:r>
            <w:instrText xml:space="preserve"> HYPERLINK \l "_Toc77684993" </w:instrText>
          </w:r>
          <w:r>
            <w:fldChar w:fldCharType="separate"/>
          </w:r>
          <w:r w:rsidR="00F41DBA" w:rsidRPr="00240F70">
            <w:rPr>
              <w:rStyle w:val="Hyperlink"/>
              <w:noProof/>
            </w:rPr>
            <w:t>Covid-19 Distribution</w:t>
          </w:r>
          <w:r w:rsidR="00F41DBA">
            <w:rPr>
              <w:noProof/>
              <w:webHidden/>
            </w:rPr>
            <w:tab/>
          </w:r>
          <w:r w:rsidR="00F41DBA">
            <w:rPr>
              <w:noProof/>
              <w:webHidden/>
            </w:rPr>
            <w:fldChar w:fldCharType="begin"/>
          </w:r>
          <w:r w:rsidR="00F41DBA">
            <w:rPr>
              <w:noProof/>
              <w:webHidden/>
            </w:rPr>
            <w:instrText xml:space="preserve"> PAGEREF _Toc77684993 \h </w:instrText>
          </w:r>
          <w:r w:rsidR="00F41DBA">
            <w:rPr>
              <w:noProof/>
              <w:webHidden/>
            </w:rPr>
          </w:r>
          <w:r w:rsidR="00F41DBA">
            <w:rPr>
              <w:noProof/>
              <w:webHidden/>
            </w:rPr>
            <w:fldChar w:fldCharType="separate"/>
          </w:r>
          <w:ins w:id="66" w:author="nadia kennar" w:date="2021-08-10T11:46:00Z">
            <w:r w:rsidR="007C72B8">
              <w:rPr>
                <w:noProof/>
                <w:webHidden/>
              </w:rPr>
              <w:t>2</w:t>
            </w:r>
          </w:ins>
          <w:del w:id="67" w:author="nadia kennar" w:date="2021-07-23T21:40:00Z">
            <w:r w:rsidR="00F41DBA" w:rsidDel="00031A10">
              <w:rPr>
                <w:noProof/>
                <w:webHidden/>
              </w:rPr>
              <w:delText>18</w:delText>
            </w:r>
          </w:del>
          <w:r w:rsidR="00F41DBA">
            <w:rPr>
              <w:noProof/>
              <w:webHidden/>
            </w:rPr>
            <w:fldChar w:fldCharType="end"/>
          </w:r>
          <w:r>
            <w:rPr>
              <w:noProof/>
            </w:rPr>
            <w:fldChar w:fldCharType="end"/>
          </w:r>
        </w:p>
        <w:p w14:paraId="72D530FC" w14:textId="5DD989A4" w:rsidR="00F41DBA" w:rsidRDefault="00F35FB4">
          <w:pPr>
            <w:pStyle w:val="TOC5"/>
            <w:tabs>
              <w:tab w:val="right" w:leader="dot" w:pos="9016"/>
            </w:tabs>
            <w:rPr>
              <w:rFonts w:eastAsiaTheme="minorEastAsia"/>
              <w:noProof/>
              <w:lang w:eastAsia="en-GB"/>
            </w:rPr>
          </w:pPr>
          <w:r>
            <w:fldChar w:fldCharType="begin"/>
          </w:r>
          <w:r>
            <w:instrText xml:space="preserve"> HYPERLINK \l "_Toc77684994" </w:instrText>
          </w:r>
          <w:r>
            <w:fldChar w:fldCharType="separate"/>
          </w:r>
          <w:r w:rsidR="00F41DBA" w:rsidRPr="00240F70">
            <w:rPr>
              <w:rStyle w:val="Hyperlink"/>
              <w:noProof/>
            </w:rPr>
            <w:t>General trend of MP</w:t>
          </w:r>
          <w:r w:rsidR="00F41DBA">
            <w:rPr>
              <w:noProof/>
              <w:webHidden/>
            </w:rPr>
            <w:tab/>
          </w:r>
          <w:r w:rsidR="00F41DBA">
            <w:rPr>
              <w:noProof/>
              <w:webHidden/>
            </w:rPr>
            <w:fldChar w:fldCharType="begin"/>
          </w:r>
          <w:r w:rsidR="00F41DBA">
            <w:rPr>
              <w:noProof/>
              <w:webHidden/>
            </w:rPr>
            <w:instrText xml:space="preserve"> PAGEREF _Toc77684994 \h </w:instrText>
          </w:r>
          <w:r w:rsidR="00F41DBA">
            <w:rPr>
              <w:noProof/>
              <w:webHidden/>
            </w:rPr>
          </w:r>
          <w:r w:rsidR="00F41DBA">
            <w:rPr>
              <w:noProof/>
              <w:webHidden/>
            </w:rPr>
            <w:fldChar w:fldCharType="separate"/>
          </w:r>
          <w:ins w:id="68" w:author="nadia kennar" w:date="2021-08-10T11:46:00Z">
            <w:r w:rsidR="007C72B8">
              <w:rPr>
                <w:noProof/>
                <w:webHidden/>
              </w:rPr>
              <w:t>2</w:t>
            </w:r>
          </w:ins>
          <w:del w:id="69" w:author="nadia kennar" w:date="2021-07-23T21:40:00Z">
            <w:r w:rsidR="00F41DBA" w:rsidDel="00031A10">
              <w:rPr>
                <w:noProof/>
                <w:webHidden/>
              </w:rPr>
              <w:delText>18</w:delText>
            </w:r>
          </w:del>
          <w:r w:rsidR="00F41DBA">
            <w:rPr>
              <w:noProof/>
              <w:webHidden/>
            </w:rPr>
            <w:fldChar w:fldCharType="end"/>
          </w:r>
          <w:r>
            <w:rPr>
              <w:noProof/>
            </w:rPr>
            <w:fldChar w:fldCharType="end"/>
          </w:r>
        </w:p>
        <w:p w14:paraId="77C53ACA" w14:textId="0B167388" w:rsidR="00F41DBA" w:rsidRDefault="00F35FB4">
          <w:pPr>
            <w:pStyle w:val="TOC5"/>
            <w:tabs>
              <w:tab w:val="right" w:leader="dot" w:pos="9016"/>
            </w:tabs>
            <w:rPr>
              <w:rFonts w:eastAsiaTheme="minorEastAsia"/>
              <w:noProof/>
              <w:lang w:eastAsia="en-GB"/>
            </w:rPr>
          </w:pPr>
          <w:r>
            <w:fldChar w:fldCharType="begin"/>
          </w:r>
          <w:r>
            <w:instrText xml:space="preserve"> HYPERLINK \l "_Toc77684995" </w:instrText>
          </w:r>
          <w:r>
            <w:fldChar w:fldCharType="separate"/>
          </w:r>
          <w:r w:rsidR="00F41DBA" w:rsidRPr="00240F70">
            <w:rPr>
              <w:rStyle w:val="Hyperlink"/>
              <w:noProof/>
            </w:rPr>
            <w:t>Association with IMD (this is a maybe if the years match)</w:t>
          </w:r>
          <w:r w:rsidR="00F41DBA">
            <w:rPr>
              <w:noProof/>
              <w:webHidden/>
            </w:rPr>
            <w:tab/>
          </w:r>
          <w:r w:rsidR="00F41DBA">
            <w:rPr>
              <w:noProof/>
              <w:webHidden/>
            </w:rPr>
            <w:fldChar w:fldCharType="begin"/>
          </w:r>
          <w:r w:rsidR="00F41DBA">
            <w:rPr>
              <w:noProof/>
              <w:webHidden/>
            </w:rPr>
            <w:instrText xml:space="preserve"> PAGEREF _Toc77684995 \h </w:instrText>
          </w:r>
          <w:r w:rsidR="00F41DBA">
            <w:rPr>
              <w:noProof/>
              <w:webHidden/>
            </w:rPr>
          </w:r>
          <w:r w:rsidR="00F41DBA">
            <w:rPr>
              <w:noProof/>
              <w:webHidden/>
            </w:rPr>
            <w:fldChar w:fldCharType="separate"/>
          </w:r>
          <w:ins w:id="70" w:author="nadia kennar" w:date="2021-08-10T11:46:00Z">
            <w:r w:rsidR="007C72B8">
              <w:rPr>
                <w:noProof/>
                <w:webHidden/>
              </w:rPr>
              <w:t>2</w:t>
            </w:r>
          </w:ins>
          <w:del w:id="71" w:author="nadia kennar" w:date="2021-07-23T21:40:00Z">
            <w:r w:rsidR="00F41DBA" w:rsidDel="00031A10">
              <w:rPr>
                <w:noProof/>
                <w:webHidden/>
              </w:rPr>
              <w:delText>18</w:delText>
            </w:r>
          </w:del>
          <w:r w:rsidR="00F41DBA">
            <w:rPr>
              <w:noProof/>
              <w:webHidden/>
            </w:rPr>
            <w:fldChar w:fldCharType="end"/>
          </w:r>
          <w:r>
            <w:rPr>
              <w:noProof/>
            </w:rPr>
            <w:fldChar w:fldCharType="end"/>
          </w:r>
        </w:p>
        <w:p w14:paraId="646D5257" w14:textId="754A6C68" w:rsidR="00F41DBA" w:rsidRDefault="00F35FB4">
          <w:pPr>
            <w:pStyle w:val="TOC5"/>
            <w:tabs>
              <w:tab w:val="right" w:leader="dot" w:pos="9016"/>
            </w:tabs>
            <w:rPr>
              <w:rFonts w:eastAsiaTheme="minorEastAsia"/>
              <w:noProof/>
              <w:lang w:eastAsia="en-GB"/>
            </w:rPr>
          </w:pPr>
          <w:r>
            <w:fldChar w:fldCharType="begin"/>
          </w:r>
          <w:r>
            <w:instrText xml:space="preserve"> HYPERLINK \l "_Toc77684996" </w:instrText>
          </w:r>
          <w:r>
            <w:fldChar w:fldCharType="separate"/>
          </w:r>
          <w:r w:rsidR="00F41DBA" w:rsidRPr="00240F70">
            <w:rPr>
              <w:rStyle w:val="Hyperlink"/>
              <w:noProof/>
            </w:rPr>
            <w:t>Association with Mental Health (this is a maybe if the years match)</w:t>
          </w:r>
          <w:r w:rsidR="00F41DBA">
            <w:rPr>
              <w:noProof/>
              <w:webHidden/>
            </w:rPr>
            <w:tab/>
          </w:r>
          <w:r w:rsidR="00F41DBA">
            <w:rPr>
              <w:noProof/>
              <w:webHidden/>
            </w:rPr>
            <w:fldChar w:fldCharType="begin"/>
          </w:r>
          <w:r w:rsidR="00F41DBA">
            <w:rPr>
              <w:noProof/>
              <w:webHidden/>
            </w:rPr>
            <w:instrText xml:space="preserve"> PAGEREF _Toc77684996 \h </w:instrText>
          </w:r>
          <w:r w:rsidR="00F41DBA">
            <w:rPr>
              <w:noProof/>
              <w:webHidden/>
            </w:rPr>
          </w:r>
          <w:r w:rsidR="00F41DBA">
            <w:rPr>
              <w:noProof/>
              <w:webHidden/>
            </w:rPr>
            <w:fldChar w:fldCharType="separate"/>
          </w:r>
          <w:ins w:id="72" w:author="nadia kennar" w:date="2021-08-10T11:46:00Z">
            <w:r w:rsidR="007C72B8">
              <w:rPr>
                <w:noProof/>
                <w:webHidden/>
              </w:rPr>
              <w:t>2</w:t>
            </w:r>
          </w:ins>
          <w:del w:id="73" w:author="nadia kennar" w:date="2021-07-23T21:40:00Z">
            <w:r w:rsidR="00F41DBA" w:rsidDel="00031A10">
              <w:rPr>
                <w:noProof/>
                <w:webHidden/>
              </w:rPr>
              <w:delText>18</w:delText>
            </w:r>
          </w:del>
          <w:r w:rsidR="00F41DBA">
            <w:rPr>
              <w:noProof/>
              <w:webHidden/>
            </w:rPr>
            <w:fldChar w:fldCharType="end"/>
          </w:r>
          <w:r>
            <w:rPr>
              <w:noProof/>
            </w:rPr>
            <w:fldChar w:fldCharType="end"/>
          </w:r>
        </w:p>
        <w:p w14:paraId="50FCB04B" w14:textId="4E5693E2" w:rsidR="00F41DBA" w:rsidRDefault="00F35FB4">
          <w:pPr>
            <w:pStyle w:val="TOC1"/>
            <w:tabs>
              <w:tab w:val="right" w:leader="dot" w:pos="9016"/>
            </w:tabs>
            <w:rPr>
              <w:rFonts w:eastAsiaTheme="minorEastAsia"/>
              <w:noProof/>
              <w:lang w:eastAsia="en-GB"/>
            </w:rPr>
          </w:pPr>
          <w:r>
            <w:fldChar w:fldCharType="begin"/>
          </w:r>
          <w:r>
            <w:instrText xml:space="preserve"> HYPERLINK \l "_Toc77684997" </w:instrText>
          </w:r>
          <w:r>
            <w:fldChar w:fldCharType="separate"/>
          </w:r>
          <w:r w:rsidR="00F41DBA" w:rsidRPr="00240F70">
            <w:rPr>
              <w:rStyle w:val="Hyperlink"/>
              <w:noProof/>
            </w:rPr>
            <w:t>Discussion</w:t>
          </w:r>
          <w:r w:rsidR="00F41DBA">
            <w:rPr>
              <w:noProof/>
              <w:webHidden/>
            </w:rPr>
            <w:tab/>
          </w:r>
          <w:r w:rsidR="00F41DBA">
            <w:rPr>
              <w:noProof/>
              <w:webHidden/>
            </w:rPr>
            <w:fldChar w:fldCharType="begin"/>
          </w:r>
          <w:r w:rsidR="00F41DBA">
            <w:rPr>
              <w:noProof/>
              <w:webHidden/>
            </w:rPr>
            <w:instrText xml:space="preserve"> PAGEREF _Toc77684997 \h </w:instrText>
          </w:r>
          <w:r w:rsidR="00F41DBA">
            <w:rPr>
              <w:noProof/>
              <w:webHidden/>
            </w:rPr>
          </w:r>
          <w:r w:rsidR="00F41DBA">
            <w:rPr>
              <w:noProof/>
              <w:webHidden/>
            </w:rPr>
            <w:fldChar w:fldCharType="separate"/>
          </w:r>
          <w:ins w:id="74" w:author="nadia kennar" w:date="2021-08-10T11:46:00Z">
            <w:r w:rsidR="007C72B8">
              <w:rPr>
                <w:noProof/>
                <w:webHidden/>
              </w:rPr>
              <w:t>2</w:t>
            </w:r>
          </w:ins>
          <w:del w:id="75" w:author="nadia kennar" w:date="2021-07-23T21:40:00Z">
            <w:r w:rsidR="00F41DBA" w:rsidDel="00031A10">
              <w:rPr>
                <w:noProof/>
                <w:webHidden/>
              </w:rPr>
              <w:delText>19</w:delText>
            </w:r>
          </w:del>
          <w:r w:rsidR="00F41DBA">
            <w:rPr>
              <w:noProof/>
              <w:webHidden/>
            </w:rPr>
            <w:fldChar w:fldCharType="end"/>
          </w:r>
          <w:r>
            <w:rPr>
              <w:noProof/>
            </w:rPr>
            <w:fldChar w:fldCharType="end"/>
          </w:r>
        </w:p>
        <w:p w14:paraId="0903FB2D" w14:textId="028F03D7" w:rsidR="00F41DBA" w:rsidRDefault="00F35FB4">
          <w:pPr>
            <w:pStyle w:val="TOC1"/>
            <w:tabs>
              <w:tab w:val="right" w:leader="dot" w:pos="9016"/>
            </w:tabs>
            <w:rPr>
              <w:rFonts w:eastAsiaTheme="minorEastAsia"/>
              <w:noProof/>
              <w:lang w:eastAsia="en-GB"/>
            </w:rPr>
          </w:pPr>
          <w:r>
            <w:fldChar w:fldCharType="begin"/>
          </w:r>
          <w:r>
            <w:instrText xml:space="preserve"> HYPERLINK \l "_Toc77684998" </w:instrText>
          </w:r>
          <w:r>
            <w:fldChar w:fldCharType="separate"/>
          </w:r>
          <w:r w:rsidR="00F41DBA" w:rsidRPr="00240F70">
            <w:rPr>
              <w:rStyle w:val="Hyperlink"/>
              <w:noProof/>
            </w:rPr>
            <w:t>Conclusion</w:t>
          </w:r>
          <w:r w:rsidR="00F41DBA">
            <w:rPr>
              <w:noProof/>
              <w:webHidden/>
            </w:rPr>
            <w:tab/>
          </w:r>
          <w:r w:rsidR="00F41DBA">
            <w:rPr>
              <w:noProof/>
              <w:webHidden/>
            </w:rPr>
            <w:fldChar w:fldCharType="begin"/>
          </w:r>
          <w:r w:rsidR="00F41DBA">
            <w:rPr>
              <w:noProof/>
              <w:webHidden/>
            </w:rPr>
            <w:instrText xml:space="preserve"> PAGEREF _Toc77684998 \h </w:instrText>
          </w:r>
          <w:r w:rsidR="00F41DBA">
            <w:rPr>
              <w:noProof/>
              <w:webHidden/>
            </w:rPr>
          </w:r>
          <w:r w:rsidR="00F41DBA">
            <w:rPr>
              <w:noProof/>
              <w:webHidden/>
            </w:rPr>
            <w:fldChar w:fldCharType="separate"/>
          </w:r>
          <w:ins w:id="76" w:author="nadia kennar" w:date="2021-08-10T11:46:00Z">
            <w:r w:rsidR="007C72B8">
              <w:rPr>
                <w:noProof/>
                <w:webHidden/>
              </w:rPr>
              <w:t>2</w:t>
            </w:r>
          </w:ins>
          <w:del w:id="77" w:author="nadia kennar" w:date="2021-07-23T21:40:00Z">
            <w:r w:rsidR="00F41DBA" w:rsidDel="00031A10">
              <w:rPr>
                <w:noProof/>
                <w:webHidden/>
              </w:rPr>
              <w:delText>19</w:delText>
            </w:r>
          </w:del>
          <w:r w:rsidR="00F41DBA">
            <w:rPr>
              <w:noProof/>
              <w:webHidden/>
            </w:rPr>
            <w:fldChar w:fldCharType="end"/>
          </w:r>
          <w:r>
            <w:rPr>
              <w:noProof/>
            </w:rPr>
            <w:fldChar w:fldCharType="end"/>
          </w:r>
        </w:p>
        <w:p w14:paraId="5C6E6CA9" w14:textId="78C79D39" w:rsidR="00EA6DCA" w:rsidRDefault="004675C1">
          <w:r>
            <w:fldChar w:fldCharType="end"/>
          </w:r>
        </w:p>
      </w:sdtContent>
    </w:sdt>
    <w:p w14:paraId="566ABF8B" w14:textId="319B1DC0" w:rsidR="00EA6DCA" w:rsidRDefault="00EA6DCA"/>
    <w:p w14:paraId="26D11449" w14:textId="3E03FD93" w:rsidR="00EA6DCA" w:rsidRDefault="00EA6DCA"/>
    <w:p w14:paraId="3A23CE10" w14:textId="6A4A648A" w:rsidR="00EA6DCA" w:rsidRDefault="00EA6DCA"/>
    <w:p w14:paraId="7A8735F9" w14:textId="302E9927" w:rsidR="00EA6DCA" w:rsidRDefault="00EA6DCA"/>
    <w:p w14:paraId="06B64536" w14:textId="1989EC81" w:rsidR="00EA6DCA" w:rsidRDefault="00EA6DCA"/>
    <w:p w14:paraId="5B42DA11" w14:textId="2EB4A9C6" w:rsidR="00EA6DCA" w:rsidRDefault="00EA6DCA"/>
    <w:p w14:paraId="63E1E479" w14:textId="6C06E419" w:rsidR="00EA6DCA" w:rsidRDefault="00EA6DCA"/>
    <w:p w14:paraId="5F6993BB" w14:textId="7055687D" w:rsidR="00EA6DCA" w:rsidRDefault="00EA6DCA"/>
    <w:p w14:paraId="17967168" w14:textId="01896F23" w:rsidR="00EA6DCA" w:rsidRDefault="00EA6DCA"/>
    <w:p w14:paraId="107948B7" w14:textId="17E75466" w:rsidR="00EA6DCA" w:rsidRDefault="00EA6DCA"/>
    <w:p w14:paraId="209D89B6" w14:textId="56B8D33C" w:rsidR="00EA6DCA" w:rsidRDefault="00EA6DCA"/>
    <w:p w14:paraId="0B8C8B44" w14:textId="29C75F0F" w:rsidR="00EA6DCA" w:rsidRDefault="00EA6DCA"/>
    <w:p w14:paraId="6096947E" w14:textId="40AC9F52" w:rsidR="00EA6DCA" w:rsidRDefault="00EA6DCA"/>
    <w:p w14:paraId="3968DAC1" w14:textId="1D801551" w:rsidR="00EA6DCA" w:rsidRDefault="00EA6DCA"/>
    <w:p w14:paraId="55BE78F3" w14:textId="0732E8C8" w:rsidR="004675C1" w:rsidRDefault="004675C1"/>
    <w:p w14:paraId="471906B7" w14:textId="26236DF4" w:rsidR="004675C1" w:rsidRDefault="004675C1"/>
    <w:p w14:paraId="383DEA74" w14:textId="3A58428D" w:rsidR="004675C1" w:rsidRDefault="004675C1"/>
    <w:p w14:paraId="66FDEFF7" w14:textId="36EBC148" w:rsidR="004675C1" w:rsidRDefault="004675C1"/>
    <w:p w14:paraId="0D62A5E0" w14:textId="1C823721" w:rsidR="004675C1" w:rsidRDefault="004675C1"/>
    <w:p w14:paraId="4A899BAB" w14:textId="1C25CF2F" w:rsidR="004675C1" w:rsidRDefault="004675C1"/>
    <w:p w14:paraId="7189EC4D" w14:textId="533B48F2" w:rsidR="004675C1" w:rsidRDefault="004675C1"/>
    <w:p w14:paraId="246A593D" w14:textId="1EEE2D2A" w:rsidR="004675C1" w:rsidRDefault="004675C1"/>
    <w:p w14:paraId="324759FC" w14:textId="7653D516" w:rsidR="004675C1" w:rsidRDefault="004675C1"/>
    <w:p w14:paraId="0922A435" w14:textId="1102386F" w:rsidR="004675C1" w:rsidRDefault="004675C1"/>
    <w:p w14:paraId="0FF666D0" w14:textId="77777777" w:rsidR="00EA6DCA" w:rsidRDefault="00EA6DCA"/>
    <w:p w14:paraId="5DFD4E21" w14:textId="7A97A760" w:rsidR="008F29B3" w:rsidRDefault="00EA6DCA" w:rsidP="008F29B3">
      <w:pPr>
        <w:pStyle w:val="Heading1"/>
        <w:rPr>
          <w:rFonts w:asciiTheme="minorHAnsi" w:hAnsiTheme="minorHAnsi" w:cstheme="minorHAnsi"/>
          <w:sz w:val="22"/>
          <w:szCs w:val="22"/>
        </w:rPr>
      </w:pPr>
      <w:bookmarkStart w:id="78" w:name="_Toc77684960"/>
      <w:r w:rsidRPr="008F29B3">
        <w:rPr>
          <w:rFonts w:asciiTheme="minorHAnsi" w:hAnsiTheme="minorHAnsi" w:cstheme="minorHAnsi"/>
          <w:sz w:val="22"/>
          <w:szCs w:val="22"/>
        </w:rPr>
        <w:lastRenderedPageBreak/>
        <w:t>Intro</w:t>
      </w:r>
      <w:bookmarkEnd w:id="78"/>
      <w:r w:rsidRPr="008F29B3">
        <w:rPr>
          <w:rFonts w:asciiTheme="minorHAnsi" w:hAnsiTheme="minorHAnsi" w:cstheme="minorHAnsi"/>
          <w:sz w:val="22"/>
          <w:szCs w:val="22"/>
        </w:rPr>
        <w:t xml:space="preserve"> </w:t>
      </w:r>
    </w:p>
    <w:p w14:paraId="26FD1067" w14:textId="77777777" w:rsidR="008F29B3" w:rsidRPr="008F29B3" w:rsidRDefault="008F29B3" w:rsidP="008F29B3"/>
    <w:p w14:paraId="0E561101" w14:textId="5A6A6D8E" w:rsidR="008F29B3" w:rsidRDefault="008F29B3" w:rsidP="008F29B3">
      <w:pPr>
        <w:rPr>
          <w:rFonts w:cstheme="minorHAnsi"/>
        </w:rPr>
      </w:pPr>
      <w:r>
        <w:rPr>
          <w:rFonts w:cstheme="minorHAnsi"/>
        </w:rPr>
        <w:t>Aims and objectives:</w:t>
      </w:r>
    </w:p>
    <w:p w14:paraId="1BE58868" w14:textId="465FA302" w:rsidR="005B3A3D" w:rsidRPr="008F29B3" w:rsidRDefault="005B3A3D" w:rsidP="008F29B3">
      <w:pPr>
        <w:rPr>
          <w:rFonts w:cstheme="minorHAnsi"/>
        </w:rPr>
      </w:pPr>
      <w:r w:rsidRPr="008F29B3">
        <w:rPr>
          <w:rFonts w:cstheme="minorHAnsi"/>
        </w:rPr>
        <w:t xml:space="preserve">This paper uses Calls for Service provided by Cheshire Police to understand the spatial and temporal patterns of missing incidents. </w:t>
      </w:r>
    </w:p>
    <w:p w14:paraId="1CF3A741" w14:textId="32D35F94" w:rsidR="008F29B3" w:rsidRPr="008F29B3" w:rsidRDefault="008F29B3" w:rsidP="008F29B3">
      <w:pPr>
        <w:pStyle w:val="ListParagraph"/>
        <w:numPr>
          <w:ilvl w:val="0"/>
          <w:numId w:val="14"/>
        </w:numPr>
        <w:rPr>
          <w:rFonts w:cstheme="minorHAnsi"/>
        </w:rPr>
      </w:pPr>
      <w:r w:rsidRPr="008F29B3">
        <w:rPr>
          <w:rFonts w:cstheme="minorHAnsi"/>
        </w:rPr>
        <w:t>The premise for this paper is two-fold</w:t>
      </w:r>
      <w:r>
        <w:rPr>
          <w:rFonts w:cstheme="minorHAnsi"/>
        </w:rPr>
        <w:t>;</w:t>
      </w:r>
    </w:p>
    <w:p w14:paraId="5CA622F2" w14:textId="0C4CF007" w:rsidR="008F29B3" w:rsidRPr="008F29B3" w:rsidRDefault="008F29B3" w:rsidP="008F29B3">
      <w:pPr>
        <w:pStyle w:val="ListParagraph"/>
        <w:numPr>
          <w:ilvl w:val="1"/>
          <w:numId w:val="14"/>
        </w:numPr>
        <w:rPr>
          <w:rFonts w:cstheme="minorHAnsi"/>
        </w:rPr>
      </w:pPr>
      <w:commentRangeStart w:id="79"/>
      <w:r>
        <w:rPr>
          <w:rFonts w:cstheme="minorHAnsi"/>
        </w:rPr>
        <w:t>L</w:t>
      </w:r>
      <w:r w:rsidRPr="008F29B3">
        <w:rPr>
          <w:rFonts w:cstheme="minorHAnsi"/>
        </w:rPr>
        <w:t xml:space="preserve">iterature on missing persons has primarily focused on the qualitative aspects that hone in on the narrative of missing people in order to shape police practise </w:t>
      </w:r>
      <w:r w:rsidRPr="008F29B3">
        <w:rPr>
          <w:rFonts w:cstheme="minorHAnsi"/>
        </w:rPr>
        <w:fldChar w:fldCharType="begin"/>
      </w:r>
      <w:r w:rsidRPr="008F29B3">
        <w:rPr>
          <w:rFonts w:cstheme="minorHAnsi"/>
        </w:rPr>
        <w:instrText xml:space="preserve"> ADDIN ZOTERO_ITEM CSL_CITATION {"citationID":"2Q0Ikmps","properties":{"formattedCitation":"(Fyfe et al., 2015; Parr and Fyfe, 2013)","plainCitation":"(Fyfe et al., 2015; Parr and Fyfe, 2013)","noteIndex":0},"citationItems":[{"id":143,"uris":["http://zotero.org/users/local/PlN537u4/items/T3BTS8LD"],"uri":["http://zotero.org/users/local/PlN537u4/items/T3BTS8LD"],"itemData":{"id":143,"type":"article-journal","container-title":"Policing","DOI":"10.1093/police/pav025","ISSN":"1752-4512, 1752-4520","issue":"3","journalAbbreviation":"Policing","language":"en","page":"275-283","source":"DOI.org (Crossref)","title":"‘To the End of the World’: Space, Place, and Missing Persons Investigations","title-short":"‘To the End of the World’","volume":"9","author":[{"family":"Fyfe","given":"Nicholas"},{"family":"Parr","given":"Hester"},{"family":"Stevenson","given":"Olivia"},{"family":"Woolnough","given":"Penny"}],"issued":{"date-parts":[["2015",9]]}}},{"id":144,"uris":["http://zotero.org/users/local/PlN537u4/items/6UWZCDNU"],"uri":["http://zotero.org/users/local/PlN537u4/items/6UWZCDNU"],"itemData":{"id":144,"type":"article-journal","abstract":"This paper argues that human geography has neglected the issue of ?missing people?. Following an introduction, the paper uses four thematics, ?mapping, searching, feeling and moving?, in order to explore a range of responses to missing absence and missing experience. It argues that attention to the voices of returned adult missing people would help establish new emotional geographies of embodied absence which would complement, and in places challenge, ?left behind? knowledges of absence. It is also argued that ?peopling? missing research would enable sensitive reconstructions of missing mobilities which both (1) challenge operational categorizations and cartographies of missing people as disembodied units, and (2) contribute to conceptual reassessments of disruptive human mobilities.","container-title":"Progress in Human Geography","DOI":"10.1177/0309132512465919","ISSN":"0309-1325","issue":"5","journalAbbreviation":"Progress in Human Geography","note":"publisher: SAGE Publications Ltd","page":"615-638","source":"SAGE Journals","title":"Missing geographies","volume":"37","author":[{"family":"Parr","given":"Hester"},{"family":"Fyfe","given":"Nicholas"}],"issued":{"date-parts":[["2013",10,1]]}}}],"schema":"https://github.com/citation-style-language/schema/raw/master/csl-citation.json"} </w:instrText>
      </w:r>
      <w:r w:rsidRPr="008F29B3">
        <w:rPr>
          <w:rFonts w:cstheme="minorHAnsi"/>
        </w:rPr>
        <w:fldChar w:fldCharType="separate"/>
      </w:r>
      <w:r w:rsidRPr="008F29B3">
        <w:rPr>
          <w:rFonts w:cstheme="minorHAnsi"/>
        </w:rPr>
        <w:t>(Fyfe et al., 2015; Parr and Fyfe, 2013)</w:t>
      </w:r>
      <w:r w:rsidRPr="008F29B3">
        <w:rPr>
          <w:rFonts w:cstheme="minorHAnsi"/>
        </w:rPr>
        <w:fldChar w:fldCharType="end"/>
      </w:r>
      <w:r w:rsidRPr="008F29B3">
        <w:rPr>
          <w:rFonts w:cstheme="minorHAnsi"/>
        </w:rPr>
        <w:t xml:space="preserve">. Yet, there is an absence </w:t>
      </w:r>
      <w:r>
        <w:rPr>
          <w:rFonts w:cstheme="minorHAnsi"/>
        </w:rPr>
        <w:t>of</w:t>
      </w:r>
      <w:r w:rsidRPr="008F29B3">
        <w:rPr>
          <w:rFonts w:cstheme="minorHAnsi"/>
        </w:rPr>
        <w:t xml:space="preserve"> quantitative analysis which can prove essential </w:t>
      </w:r>
      <w:r>
        <w:rPr>
          <w:rFonts w:cstheme="minorHAnsi"/>
        </w:rPr>
        <w:t>in the understanding of missing incident trends across time and space</w:t>
      </w:r>
      <w:commentRangeEnd w:id="79"/>
      <w:r w:rsidR="00D6246D">
        <w:rPr>
          <w:rStyle w:val="CommentReference"/>
        </w:rPr>
        <w:commentReference w:id="79"/>
      </w:r>
    </w:p>
    <w:p w14:paraId="29864F26" w14:textId="7FF977EA" w:rsidR="008F29B3" w:rsidRPr="008F29B3" w:rsidRDefault="008F29B3" w:rsidP="008F29B3">
      <w:pPr>
        <w:pStyle w:val="ListParagraph"/>
        <w:numPr>
          <w:ilvl w:val="1"/>
          <w:numId w:val="14"/>
        </w:numPr>
        <w:rPr>
          <w:rFonts w:cstheme="minorHAnsi"/>
        </w:rPr>
      </w:pPr>
      <w:commentRangeStart w:id="80"/>
      <w:r>
        <w:rPr>
          <w:rFonts w:cstheme="minorHAnsi"/>
        </w:rPr>
        <w:t>Secondly, geospatial analysis of calls for service i</w:t>
      </w:r>
      <w:r w:rsidRPr="008F29B3">
        <w:rPr>
          <w:rFonts w:cstheme="minorHAnsi"/>
        </w:rPr>
        <w:t>s paramount in the safeguarding of vulnerable people</w:t>
      </w:r>
      <w:r>
        <w:rPr>
          <w:rFonts w:cstheme="minorHAnsi"/>
        </w:rPr>
        <w:t xml:space="preserve"> by</w:t>
      </w:r>
      <w:r w:rsidRPr="008F29B3">
        <w:rPr>
          <w:rFonts w:cstheme="minorHAnsi"/>
        </w:rPr>
        <w:t xml:space="preserve"> </w:t>
      </w:r>
      <w:r>
        <w:rPr>
          <w:rFonts w:cstheme="minorHAnsi"/>
        </w:rPr>
        <w:t xml:space="preserve">providing a decision-making tool for law enforcement, while also promoting the use of crime research </w:t>
      </w:r>
      <w:r w:rsidRPr="008F29B3">
        <w:rPr>
          <w:rFonts w:cstheme="minorHAnsi"/>
        </w:rPr>
        <w:t xml:space="preserve"> </w:t>
      </w:r>
      <w:commentRangeEnd w:id="80"/>
      <w:r w:rsidR="00D6246D">
        <w:rPr>
          <w:rStyle w:val="CommentReference"/>
        </w:rPr>
        <w:commentReference w:id="80"/>
      </w:r>
    </w:p>
    <w:p w14:paraId="06A28042" w14:textId="682C2D23" w:rsidR="005B3A3D" w:rsidRDefault="008F29B3" w:rsidP="005B3A3D">
      <w:pPr>
        <w:rPr>
          <w:rFonts w:cstheme="minorHAnsi"/>
        </w:rPr>
      </w:pPr>
      <w:r>
        <w:rPr>
          <w:rFonts w:cstheme="minorHAnsi"/>
        </w:rPr>
        <w:t>T</w:t>
      </w:r>
      <w:r w:rsidR="005B3A3D" w:rsidRPr="008F29B3">
        <w:rPr>
          <w:rFonts w:cstheme="minorHAnsi"/>
        </w:rPr>
        <w:t xml:space="preserve">his paper focuses on how </w:t>
      </w:r>
      <w:commentRangeStart w:id="81"/>
      <w:r w:rsidR="005B3A3D" w:rsidRPr="008F29B3">
        <w:rPr>
          <w:rFonts w:cstheme="minorHAnsi"/>
        </w:rPr>
        <w:t>specific risks faced by missing persons can be predicted from a combination of individual characteristics and spatial-temporal analysis</w:t>
      </w:r>
      <w:commentRangeEnd w:id="81"/>
      <w:r w:rsidR="00D6246D">
        <w:rPr>
          <w:rStyle w:val="CommentReference"/>
        </w:rPr>
        <w:commentReference w:id="81"/>
      </w:r>
      <w:r w:rsidR="005B3A3D" w:rsidRPr="008F29B3">
        <w:rPr>
          <w:rFonts w:cstheme="minorHAnsi"/>
        </w:rPr>
        <w:t>.</w:t>
      </w:r>
      <w:r w:rsidR="007C3D73">
        <w:rPr>
          <w:rFonts w:cstheme="minorHAnsi"/>
        </w:rPr>
        <w:t xml:space="preserve"> The definition of ‘vulnerability’ in this paper refers to both deprivation and mental health</w:t>
      </w:r>
      <w:r w:rsidR="00F41DBA">
        <w:rPr>
          <w:rFonts w:cstheme="minorHAnsi"/>
        </w:rPr>
        <w:t xml:space="preserve"> (explained in lit review)</w:t>
      </w:r>
    </w:p>
    <w:p w14:paraId="674FFC1F" w14:textId="618AC6CB" w:rsidR="008F29B3" w:rsidRPr="008F29B3" w:rsidRDefault="008F29B3" w:rsidP="005B3A3D">
      <w:pPr>
        <w:rPr>
          <w:rFonts w:cstheme="minorHAnsi"/>
        </w:rPr>
      </w:pPr>
      <w:r>
        <w:rPr>
          <w:rFonts w:cstheme="minorHAnsi"/>
        </w:rPr>
        <w:t>……..</w:t>
      </w:r>
    </w:p>
    <w:p w14:paraId="3125B2E0" w14:textId="2558D3BD" w:rsidR="005B3A3D" w:rsidRDefault="00EA6DCA" w:rsidP="008F29B3">
      <w:pPr>
        <w:pStyle w:val="Heading1"/>
        <w:rPr>
          <w:rFonts w:asciiTheme="minorHAnsi" w:hAnsiTheme="minorHAnsi" w:cstheme="minorHAnsi"/>
          <w:sz w:val="22"/>
          <w:szCs w:val="22"/>
        </w:rPr>
      </w:pPr>
      <w:bookmarkStart w:id="82" w:name="_Toc77684961"/>
      <w:commentRangeStart w:id="83"/>
      <w:r w:rsidRPr="008F29B3">
        <w:rPr>
          <w:rFonts w:asciiTheme="minorHAnsi" w:hAnsiTheme="minorHAnsi" w:cstheme="minorHAnsi"/>
          <w:sz w:val="22"/>
          <w:szCs w:val="22"/>
        </w:rPr>
        <w:t>Lit Review</w:t>
      </w:r>
      <w:bookmarkEnd w:id="82"/>
      <w:r w:rsidRPr="008F29B3">
        <w:rPr>
          <w:rFonts w:asciiTheme="minorHAnsi" w:hAnsiTheme="minorHAnsi" w:cstheme="minorHAnsi"/>
          <w:sz w:val="22"/>
          <w:szCs w:val="22"/>
        </w:rPr>
        <w:t xml:space="preserve"> </w:t>
      </w:r>
      <w:commentRangeEnd w:id="83"/>
      <w:r w:rsidR="00512A82">
        <w:rPr>
          <w:rStyle w:val="CommentReference"/>
          <w:rFonts w:asciiTheme="minorHAnsi" w:eastAsiaTheme="minorHAnsi" w:hAnsiTheme="minorHAnsi" w:cstheme="minorBidi"/>
          <w:color w:val="auto"/>
        </w:rPr>
        <w:commentReference w:id="83"/>
      </w:r>
    </w:p>
    <w:p w14:paraId="18E63985" w14:textId="77777777" w:rsidR="008F29B3" w:rsidRPr="008F29B3" w:rsidRDefault="008F29B3" w:rsidP="008F29B3"/>
    <w:p w14:paraId="73BD12E5" w14:textId="53395B96" w:rsidR="005B3A3D" w:rsidRDefault="005B3A3D" w:rsidP="005B3A3D">
      <w:r>
        <w:t xml:space="preserve">In the UK alone, missing persons are reported every two minutes, yet there is a large amount of ambiguity that surrounds why people go missing, how they are reported, how they can be found, who the most common groups to go missing are and how police deal with the initial response (Taylor et al., 2019). Some of this confusion stems from a lack of an implicit definition of ‘missing persons’ among police and missing persons agencies. </w:t>
      </w:r>
    </w:p>
    <w:p w14:paraId="1A7DDD83" w14:textId="22DF15B1" w:rsidR="008F29B3" w:rsidRDefault="008F29B3" w:rsidP="00E46B2C">
      <w:r>
        <w:t>……..</w:t>
      </w:r>
    </w:p>
    <w:p w14:paraId="1325AF0C" w14:textId="77777777" w:rsidR="008F29B3" w:rsidRDefault="008F29B3" w:rsidP="00E46B2C"/>
    <w:p w14:paraId="6AC16FE8" w14:textId="6F4944D8" w:rsidR="005B3A3D" w:rsidRDefault="00E46B2C" w:rsidP="005B3A3D">
      <w:pPr>
        <w:pStyle w:val="Heading1"/>
      </w:pPr>
      <w:bookmarkStart w:id="84" w:name="_Toc77684962"/>
      <w:commentRangeStart w:id="85"/>
      <w:r>
        <w:t>Research</w:t>
      </w:r>
      <w:r w:rsidR="005B3A3D">
        <w:t xml:space="preserve"> Questions</w:t>
      </w:r>
      <w:bookmarkEnd w:id="84"/>
      <w:commentRangeEnd w:id="85"/>
      <w:r w:rsidR="00512A82">
        <w:rPr>
          <w:rStyle w:val="CommentReference"/>
          <w:rFonts w:asciiTheme="minorHAnsi" w:eastAsiaTheme="minorHAnsi" w:hAnsiTheme="minorHAnsi" w:cstheme="minorBidi"/>
          <w:color w:val="auto"/>
        </w:rPr>
        <w:commentReference w:id="85"/>
      </w:r>
    </w:p>
    <w:p w14:paraId="6BDFD36B" w14:textId="04BEA211" w:rsidR="005B3A3D" w:rsidRDefault="005B3A3D" w:rsidP="005B3A3D"/>
    <w:p w14:paraId="00F36296" w14:textId="77777777" w:rsidR="00CF7877" w:rsidRDefault="005B3A3D" w:rsidP="00CF7877">
      <w:pPr>
        <w:pStyle w:val="ListParagraph"/>
        <w:numPr>
          <w:ilvl w:val="0"/>
          <w:numId w:val="13"/>
        </w:numPr>
      </w:pPr>
      <w:r>
        <w:t>How has the handling of missing person calls changed from 2015-2020 over, grade, origin, response time</w:t>
      </w:r>
      <w:r w:rsidR="00CF7877">
        <w:t xml:space="preserve"> and classification?</w:t>
      </w:r>
      <w:r>
        <w:t xml:space="preserve">  </w:t>
      </w:r>
    </w:p>
    <w:p w14:paraId="44B38269" w14:textId="167E363A" w:rsidR="00CF7877" w:rsidRDefault="00CF7877" w:rsidP="00CF7877">
      <w:pPr>
        <w:pStyle w:val="ListParagraph"/>
        <w:numPr>
          <w:ilvl w:val="0"/>
          <w:numId w:val="13"/>
        </w:numPr>
      </w:pPr>
      <w:r>
        <w:t>What effect do changes in origin, grade, time and classification have on the rate of missing person calls?</w:t>
      </w:r>
    </w:p>
    <w:p w14:paraId="0AC8B866" w14:textId="486411B8" w:rsidR="005B3A3D" w:rsidRPr="00E46B2C" w:rsidRDefault="005B3A3D" w:rsidP="005B3A3D">
      <w:pPr>
        <w:pStyle w:val="ListParagraph"/>
        <w:numPr>
          <w:ilvl w:val="0"/>
          <w:numId w:val="13"/>
        </w:numPr>
        <w:rPr>
          <w:color w:val="0AB627"/>
        </w:rPr>
      </w:pPr>
      <w:r w:rsidRPr="00E46B2C">
        <w:rPr>
          <w:color w:val="0AB627"/>
        </w:rPr>
        <w:t>Spatially what areas are associated with missing person calls?</w:t>
      </w:r>
      <w:r w:rsidR="00E46B2C" w:rsidRPr="00E46B2C">
        <w:rPr>
          <w:color w:val="0AB627"/>
        </w:rPr>
        <w:t xml:space="preserve"> (rural/urban dived)</w:t>
      </w:r>
    </w:p>
    <w:p w14:paraId="77097418" w14:textId="77777777" w:rsidR="00E46B2C" w:rsidRDefault="00E46B2C" w:rsidP="005B3A3D">
      <w:pPr>
        <w:pStyle w:val="ListParagraph"/>
        <w:numPr>
          <w:ilvl w:val="0"/>
          <w:numId w:val="13"/>
        </w:numPr>
      </w:pPr>
      <w:r>
        <w:t>What is the spatial</w:t>
      </w:r>
      <w:r w:rsidR="005B3A3D">
        <w:t xml:space="preserve"> association between going missing and levels of deprivation? </w:t>
      </w:r>
    </w:p>
    <w:p w14:paraId="5156DF9E" w14:textId="05BB21B9" w:rsidR="005B3A3D" w:rsidRDefault="00E46B2C" w:rsidP="00E46B2C">
      <w:pPr>
        <w:pStyle w:val="ListParagraph"/>
        <w:numPr>
          <w:ilvl w:val="1"/>
          <w:numId w:val="13"/>
        </w:numPr>
      </w:pPr>
      <w:r>
        <w:t>And h</w:t>
      </w:r>
      <w:r w:rsidR="005B3A3D">
        <w:t xml:space="preserve">ow do these vary </w:t>
      </w:r>
      <w:r>
        <w:t>grade, response time and call origin?</w:t>
      </w:r>
    </w:p>
    <w:p w14:paraId="158459C1" w14:textId="77777777" w:rsidR="00E46B2C" w:rsidRDefault="00E46B2C" w:rsidP="005B3A3D">
      <w:pPr>
        <w:pStyle w:val="ListParagraph"/>
        <w:numPr>
          <w:ilvl w:val="0"/>
          <w:numId w:val="13"/>
        </w:numPr>
      </w:pPr>
      <w:r>
        <w:t>What is the</w:t>
      </w:r>
      <w:r w:rsidR="005B3A3D">
        <w:t xml:space="preserve"> </w:t>
      </w:r>
      <w:r>
        <w:t xml:space="preserve">spatial </w:t>
      </w:r>
      <w:r w:rsidR="005B3A3D">
        <w:t xml:space="preserve">association between going missing and mental health? </w:t>
      </w:r>
    </w:p>
    <w:p w14:paraId="205C12C3" w14:textId="1D9C7013" w:rsidR="005B3A3D" w:rsidRPr="005B3A3D" w:rsidRDefault="00E46B2C" w:rsidP="00E46B2C">
      <w:pPr>
        <w:pStyle w:val="ListParagraph"/>
        <w:numPr>
          <w:ilvl w:val="1"/>
          <w:numId w:val="13"/>
        </w:numPr>
      </w:pPr>
      <w:r>
        <w:t>And h</w:t>
      </w:r>
      <w:r w:rsidR="005B3A3D">
        <w:t xml:space="preserve">ow do these vary </w:t>
      </w:r>
      <w:r>
        <w:t>across grade, response time and call origin?</w:t>
      </w:r>
    </w:p>
    <w:p w14:paraId="41C51A89" w14:textId="43236F90" w:rsidR="005B3A3D" w:rsidRDefault="005B3A3D" w:rsidP="005B3A3D"/>
    <w:p w14:paraId="417BB28A" w14:textId="508261D2" w:rsidR="00E46B2C" w:rsidRDefault="00E46B2C" w:rsidP="005B3A3D"/>
    <w:p w14:paraId="34EFA3A9" w14:textId="77777777" w:rsidR="00E46B2C" w:rsidRPr="005B3A3D" w:rsidRDefault="00E46B2C" w:rsidP="005B3A3D">
      <w:bookmarkStart w:id="86" w:name="_Hlk78030008"/>
    </w:p>
    <w:p w14:paraId="6BEB9107" w14:textId="10000730" w:rsidR="005B3A3D" w:rsidRPr="005B3A3D" w:rsidRDefault="00EA6DCA" w:rsidP="005B3A3D">
      <w:pPr>
        <w:pStyle w:val="Heading1"/>
      </w:pPr>
      <w:bookmarkStart w:id="87" w:name="_Toc77684963"/>
      <w:r>
        <w:t>Methods</w:t>
      </w:r>
      <w:bookmarkEnd w:id="87"/>
      <w:r>
        <w:t xml:space="preserve"> </w:t>
      </w:r>
    </w:p>
    <w:p w14:paraId="42CF919F" w14:textId="732B1B2D" w:rsidR="005B3A3D" w:rsidRDefault="00EA6DCA" w:rsidP="005B3A3D">
      <w:pPr>
        <w:pStyle w:val="Heading2"/>
      </w:pPr>
      <w:bookmarkStart w:id="88" w:name="_Toc77684964"/>
      <w:bookmarkStart w:id="89" w:name="_Hlk78030015"/>
      <w:r>
        <w:t>Datasets</w:t>
      </w:r>
      <w:r w:rsidR="005B3A3D">
        <w:t xml:space="preserve"> and Data Carpentr</w:t>
      </w:r>
      <w:commentRangeStart w:id="90"/>
      <w:r w:rsidR="005B3A3D">
        <w:t>y</w:t>
      </w:r>
      <w:bookmarkEnd w:id="88"/>
      <w:r w:rsidR="005B3A3D">
        <w:t xml:space="preserve"> </w:t>
      </w:r>
      <w:commentRangeEnd w:id="90"/>
      <w:r w:rsidR="00AC2B90">
        <w:rPr>
          <w:rStyle w:val="CommentReference"/>
          <w:rFonts w:asciiTheme="minorHAnsi" w:eastAsiaTheme="minorHAnsi" w:hAnsiTheme="minorHAnsi" w:cstheme="minorBidi"/>
          <w:color w:val="auto"/>
        </w:rPr>
        <w:commentReference w:id="90"/>
      </w:r>
    </w:p>
    <w:p w14:paraId="622B34FC" w14:textId="288510C0" w:rsidR="005B3A3D" w:rsidRDefault="005B3A3D" w:rsidP="005B3A3D">
      <w:pPr>
        <w:pStyle w:val="ListParagraph"/>
        <w:numPr>
          <w:ilvl w:val="0"/>
          <w:numId w:val="6"/>
        </w:numPr>
      </w:pPr>
      <w:r>
        <w:t xml:space="preserve">Calls for Service  </w:t>
      </w:r>
    </w:p>
    <w:p w14:paraId="2E9C85E2" w14:textId="0A74DB0B" w:rsidR="005B3A3D" w:rsidRDefault="005B3A3D" w:rsidP="005B3A3D">
      <w:pPr>
        <w:pStyle w:val="ListParagraph"/>
        <w:numPr>
          <w:ilvl w:val="0"/>
          <w:numId w:val="6"/>
        </w:numPr>
      </w:pPr>
      <w:r>
        <w:t xml:space="preserve">IMD  </w:t>
      </w:r>
    </w:p>
    <w:p w14:paraId="45C8FCE1" w14:textId="1FB75C22" w:rsidR="005B3A3D" w:rsidRDefault="005B3A3D" w:rsidP="005B3A3D">
      <w:pPr>
        <w:pStyle w:val="ListParagraph"/>
        <w:numPr>
          <w:ilvl w:val="0"/>
          <w:numId w:val="6"/>
        </w:numPr>
      </w:pPr>
      <w:r>
        <w:t xml:space="preserve">Mental health   </w:t>
      </w:r>
    </w:p>
    <w:p w14:paraId="07CA12BB" w14:textId="2E17EB72" w:rsidR="005B3A3D" w:rsidRDefault="005B3A3D" w:rsidP="005B3A3D">
      <w:pPr>
        <w:pStyle w:val="ListParagraph"/>
        <w:numPr>
          <w:ilvl w:val="0"/>
          <w:numId w:val="6"/>
        </w:numPr>
      </w:pPr>
      <w:r>
        <w:t xml:space="preserve">Census (population statistics)  </w:t>
      </w:r>
    </w:p>
    <w:p w14:paraId="66B04A48" w14:textId="6F8EBC13" w:rsidR="005B3A3D" w:rsidRDefault="005B3A3D" w:rsidP="005B3A3D">
      <w:pPr>
        <w:pStyle w:val="ListParagraph"/>
        <w:numPr>
          <w:ilvl w:val="0"/>
          <w:numId w:val="6"/>
        </w:numPr>
      </w:pPr>
      <w:r>
        <w:t xml:space="preserve">LSOA/LA lookup table </w:t>
      </w:r>
    </w:p>
    <w:p w14:paraId="0231B93D" w14:textId="77777777" w:rsidR="005B3A3D" w:rsidRDefault="005B3A3D" w:rsidP="005B3A3D">
      <w:pPr>
        <w:pStyle w:val="ListParagraph"/>
        <w:numPr>
          <w:ilvl w:val="0"/>
          <w:numId w:val="6"/>
        </w:numPr>
      </w:pPr>
      <w:r>
        <w:t xml:space="preserve">Variables Used/data manipulation  </w:t>
      </w:r>
    </w:p>
    <w:p w14:paraId="51D20C61" w14:textId="01B0DE87" w:rsidR="005B3A3D" w:rsidRDefault="00FF666C" w:rsidP="005B3A3D">
      <w:pPr>
        <w:pStyle w:val="ListParagraph"/>
        <w:numPr>
          <w:ilvl w:val="0"/>
          <w:numId w:val="6"/>
        </w:numPr>
      </w:pPr>
      <w:ins w:id="91" w:author="nadia kennar" w:date="2021-07-23T12:10:00Z">
        <w:r>
          <w:t xml:space="preserve">Study area </w:t>
        </w:r>
      </w:ins>
    </w:p>
    <w:p w14:paraId="2384A81E" w14:textId="69A29B4F" w:rsidR="005B3A3D" w:rsidRPr="005B3A3D" w:rsidRDefault="005B3A3D" w:rsidP="005B3A3D">
      <w:pPr>
        <w:pStyle w:val="Heading2"/>
      </w:pPr>
      <w:bookmarkStart w:id="92" w:name="_Toc77684965"/>
      <w:r>
        <w:t>Models/Analysis</w:t>
      </w:r>
      <w:bookmarkEnd w:id="92"/>
      <w:r>
        <w:t xml:space="preserve">  </w:t>
      </w:r>
    </w:p>
    <w:p w14:paraId="50E0D2F6" w14:textId="4F493B14" w:rsidR="005B3A3D" w:rsidRDefault="005B3A3D" w:rsidP="005B3A3D">
      <w:pPr>
        <w:pStyle w:val="ListParagraph"/>
        <w:numPr>
          <w:ilvl w:val="0"/>
          <w:numId w:val="8"/>
        </w:numPr>
      </w:pPr>
      <w:r>
        <w:t xml:space="preserve">Time series models   </w:t>
      </w:r>
    </w:p>
    <w:p w14:paraId="236D141C" w14:textId="3B0B3700" w:rsidR="005B3A3D" w:rsidRDefault="00CF7877" w:rsidP="005B3A3D">
      <w:pPr>
        <w:pStyle w:val="ListParagraph"/>
        <w:numPr>
          <w:ilvl w:val="0"/>
          <w:numId w:val="8"/>
        </w:numPr>
      </w:pPr>
      <w:r>
        <w:t xml:space="preserve">Sensitivity analysis </w:t>
      </w:r>
    </w:p>
    <w:p w14:paraId="134892E5" w14:textId="4611C0B9" w:rsidR="005B3A3D" w:rsidRDefault="005B3A3D" w:rsidP="005B3A3D">
      <w:pPr>
        <w:pStyle w:val="ListParagraph"/>
        <w:numPr>
          <w:ilvl w:val="0"/>
          <w:numId w:val="8"/>
        </w:numPr>
      </w:pPr>
      <w:r>
        <w:t xml:space="preserve">Spatial Autocorrelation Maps </w:t>
      </w:r>
    </w:p>
    <w:p w14:paraId="321B4C87" w14:textId="17A5A036" w:rsidR="005B3A3D" w:rsidRDefault="005B3A3D" w:rsidP="005B3A3D">
      <w:pPr>
        <w:pStyle w:val="ListParagraph"/>
        <w:numPr>
          <w:ilvl w:val="0"/>
          <w:numId w:val="8"/>
        </w:numPr>
      </w:pPr>
      <w:r>
        <w:t xml:space="preserve">Spatial Regression </w:t>
      </w:r>
    </w:p>
    <w:p w14:paraId="47FFFA27" w14:textId="0C230E37" w:rsidR="005B3A3D" w:rsidRDefault="005B3A3D" w:rsidP="005B3A3D">
      <w:pPr>
        <w:pStyle w:val="ListParagraph"/>
        <w:numPr>
          <w:ilvl w:val="0"/>
          <w:numId w:val="8"/>
        </w:numPr>
      </w:pPr>
      <w:r>
        <w:t>(Justify the use of each one, referring to RQs)</w:t>
      </w:r>
    </w:p>
    <w:p w14:paraId="1EB3CF79" w14:textId="77777777" w:rsidR="005B3A3D" w:rsidRPr="005B3A3D" w:rsidRDefault="005B3A3D" w:rsidP="005B3A3D"/>
    <w:p w14:paraId="71BF14BD" w14:textId="41D4EB35" w:rsidR="005B3A3D" w:rsidRDefault="00EA6DCA" w:rsidP="005B3A3D">
      <w:pPr>
        <w:pStyle w:val="Heading2"/>
      </w:pPr>
      <w:bookmarkStart w:id="93" w:name="_Toc77684966"/>
      <w:r>
        <w:t>Limitations</w:t>
      </w:r>
      <w:bookmarkEnd w:id="93"/>
    </w:p>
    <w:p w14:paraId="62A2ADFB" w14:textId="79F27337" w:rsidR="005B3A3D" w:rsidRDefault="005B3A3D" w:rsidP="005B3A3D">
      <w:pPr>
        <w:pStyle w:val="ListParagraph"/>
        <w:numPr>
          <w:ilvl w:val="0"/>
          <w:numId w:val="11"/>
        </w:numPr>
      </w:pPr>
      <w:r>
        <w:t xml:space="preserve">Problems with spatial data </w:t>
      </w:r>
    </w:p>
    <w:p w14:paraId="15F96C59" w14:textId="0B08858D" w:rsidR="005B3A3D" w:rsidRDefault="005B3A3D" w:rsidP="005B3A3D">
      <w:pPr>
        <w:pStyle w:val="ListParagraph"/>
        <w:numPr>
          <w:ilvl w:val="0"/>
          <w:numId w:val="11"/>
        </w:numPr>
      </w:pPr>
      <w:r>
        <w:t xml:space="preserve">Problems with MH dataset </w:t>
      </w:r>
    </w:p>
    <w:p w14:paraId="1CBE56F8" w14:textId="209C77EE" w:rsidR="005B3A3D" w:rsidRDefault="005B3A3D" w:rsidP="005B3A3D">
      <w:pPr>
        <w:pStyle w:val="ListParagraph"/>
        <w:numPr>
          <w:ilvl w:val="0"/>
          <w:numId w:val="11"/>
        </w:numPr>
      </w:pPr>
      <w:r>
        <w:t xml:space="preserve">Problems with IMD/census </w:t>
      </w:r>
    </w:p>
    <w:p w14:paraId="4D1B2A41" w14:textId="12C90F67" w:rsidR="005B3A3D" w:rsidRDefault="005B3A3D" w:rsidP="005B3A3D">
      <w:pPr>
        <w:pStyle w:val="ListParagraph"/>
        <w:numPr>
          <w:ilvl w:val="0"/>
          <w:numId w:val="11"/>
        </w:numPr>
      </w:pPr>
      <w:r>
        <w:t xml:space="preserve">missing person vs missing incident </w:t>
      </w:r>
    </w:p>
    <w:p w14:paraId="3530D44B" w14:textId="052F03AA" w:rsidR="005B3A3D" w:rsidRPr="005B3A3D" w:rsidRDefault="005B3A3D" w:rsidP="005B3A3D">
      <w:pPr>
        <w:pStyle w:val="ListParagraph"/>
        <w:numPr>
          <w:ilvl w:val="0"/>
          <w:numId w:val="11"/>
        </w:numPr>
      </w:pPr>
      <w:r>
        <w:t>repeated calls</w:t>
      </w:r>
    </w:p>
    <w:p w14:paraId="70FEF9B6" w14:textId="77777777" w:rsidR="005B3A3D" w:rsidRDefault="005B3A3D" w:rsidP="00EA6DCA">
      <w:pPr>
        <w:pStyle w:val="Heading2"/>
      </w:pPr>
    </w:p>
    <w:p w14:paraId="2895AC2F" w14:textId="391EE333" w:rsidR="00EA6DCA" w:rsidRDefault="00EA6DCA" w:rsidP="00EA6DCA">
      <w:pPr>
        <w:pStyle w:val="Heading2"/>
      </w:pPr>
      <w:bookmarkStart w:id="94" w:name="_Toc77684967"/>
      <w:r>
        <w:t>Ethics</w:t>
      </w:r>
      <w:bookmarkEnd w:id="94"/>
      <w:r>
        <w:t xml:space="preserve"> </w:t>
      </w:r>
    </w:p>
    <w:p w14:paraId="6664E761" w14:textId="4786DC14" w:rsidR="005B3A3D" w:rsidRDefault="005B3A3D" w:rsidP="005B3A3D">
      <w:pPr>
        <w:pStyle w:val="ListParagraph"/>
        <w:numPr>
          <w:ilvl w:val="0"/>
          <w:numId w:val="1"/>
        </w:numPr>
      </w:pPr>
      <w:commentRangeStart w:id="95"/>
      <w:r>
        <w:t>All cleared by UoM/Cheshire police</w:t>
      </w:r>
      <w:commentRangeEnd w:id="95"/>
      <w:r w:rsidR="00DB4945">
        <w:rPr>
          <w:rStyle w:val="CommentReference"/>
        </w:rPr>
        <w:commentReference w:id="95"/>
      </w:r>
      <w:ins w:id="96" w:author="nadia kennar" w:date="2021-07-23T12:10:00Z">
        <w:r w:rsidR="00FF666C">
          <w:t xml:space="preserve"> (cite reference number)</w:t>
        </w:r>
      </w:ins>
    </w:p>
    <w:p w14:paraId="4DB74FF3" w14:textId="3C8777BC" w:rsidR="00EA6DCA" w:rsidRDefault="005B3A3D" w:rsidP="005B3A3D">
      <w:pPr>
        <w:pStyle w:val="ListParagraph"/>
        <w:numPr>
          <w:ilvl w:val="0"/>
          <w:numId w:val="1"/>
        </w:numPr>
      </w:pPr>
      <w:r>
        <w:t xml:space="preserve">All data anonymised </w:t>
      </w:r>
      <w:r w:rsidR="00EA6DCA">
        <w:t xml:space="preserve"> </w:t>
      </w:r>
    </w:p>
    <w:bookmarkEnd w:id="86"/>
    <w:bookmarkEnd w:id="89"/>
    <w:p w14:paraId="781CD932" w14:textId="45666509" w:rsidR="005B3A3D" w:rsidRDefault="005B3A3D" w:rsidP="005B3A3D"/>
    <w:p w14:paraId="043ED20E" w14:textId="3D59E9B3" w:rsidR="005B3A3D" w:rsidRDefault="005B3A3D" w:rsidP="005B3A3D"/>
    <w:p w14:paraId="3D674E0C" w14:textId="3F29E9EB" w:rsidR="005B3A3D" w:rsidRDefault="005B3A3D" w:rsidP="005B3A3D"/>
    <w:p w14:paraId="45FFA1C1" w14:textId="2CA6734D" w:rsidR="005B3A3D" w:rsidRDefault="005B3A3D" w:rsidP="005B3A3D"/>
    <w:p w14:paraId="08A21F20" w14:textId="39B9B208" w:rsidR="005B3A3D" w:rsidRDefault="005B3A3D" w:rsidP="005B3A3D"/>
    <w:p w14:paraId="23EFB4F3" w14:textId="14E68078" w:rsidR="005B3A3D" w:rsidRDefault="005B3A3D" w:rsidP="005B3A3D"/>
    <w:p w14:paraId="69DB28C6" w14:textId="01C865E2" w:rsidR="005B3A3D" w:rsidRDefault="0016781E" w:rsidP="005B3A3D">
      <w:proofErr w:type="spellStart"/>
      <w:ins w:id="97" w:author="nadia kennar" w:date="2021-08-03T20:16:00Z">
        <w:r>
          <w:t>PRop</w:t>
        </w:r>
      </w:ins>
      <w:proofErr w:type="spellEnd"/>
    </w:p>
    <w:p w14:paraId="2AAF4F66" w14:textId="764CDA57" w:rsidR="005B3A3D" w:rsidRDefault="005B3A3D" w:rsidP="005B3A3D"/>
    <w:p w14:paraId="18D3244B" w14:textId="77777777" w:rsidR="00E46B2C" w:rsidRPr="00EA6DCA" w:rsidRDefault="00E46B2C" w:rsidP="005B3A3D"/>
    <w:p w14:paraId="1E3DA2C7" w14:textId="6A91CE34" w:rsidR="008F29B3" w:rsidRDefault="00EA6DCA" w:rsidP="008F29B3">
      <w:pPr>
        <w:pStyle w:val="Heading1"/>
      </w:pPr>
      <w:bookmarkStart w:id="98" w:name="_Toc77684968"/>
      <w:commentRangeStart w:id="99"/>
      <w:r>
        <w:lastRenderedPageBreak/>
        <w:t>Analysis</w:t>
      </w:r>
      <w:bookmarkEnd w:id="98"/>
      <w:r>
        <w:t xml:space="preserve"> </w:t>
      </w:r>
      <w:commentRangeEnd w:id="99"/>
      <w:r w:rsidR="00B8174A">
        <w:rPr>
          <w:rStyle w:val="CommentReference"/>
          <w:rFonts w:asciiTheme="minorHAnsi" w:eastAsiaTheme="minorHAnsi" w:hAnsiTheme="minorHAnsi" w:cstheme="minorBidi"/>
          <w:color w:val="auto"/>
        </w:rPr>
        <w:commentReference w:id="99"/>
      </w:r>
    </w:p>
    <w:p w14:paraId="76A09CAC" w14:textId="3939EF77" w:rsidR="008F29B3" w:rsidRDefault="008F29B3" w:rsidP="008F29B3"/>
    <w:p w14:paraId="433FE78F" w14:textId="00DE54E6" w:rsidR="00970608" w:rsidRDefault="00970608" w:rsidP="00970608">
      <w:pPr>
        <w:pStyle w:val="Heading3"/>
        <w:rPr>
          <w:ins w:id="101" w:author="Reka Solymosi" w:date="2021-07-22T14:38:00Z"/>
        </w:rPr>
      </w:pPr>
      <w:ins w:id="102" w:author="Reka Solymosi" w:date="2021-07-22T14:38:00Z">
        <w:r>
          <w:rPr>
            <w:b/>
            <w:bCs/>
          </w:rPr>
          <w:t xml:space="preserve">I. </w:t>
        </w:r>
      </w:ins>
      <w:ins w:id="103" w:author="Reka Solymosi" w:date="2021-07-22T14:37:00Z">
        <w:r w:rsidRPr="00970608">
          <w:rPr>
            <w:b/>
            <w:bCs/>
            <w:rPrChange w:id="104" w:author="Reka Solymosi" w:date="2021-07-22T14:37:00Z">
              <w:rPr/>
            </w:rPrChange>
          </w:rPr>
          <w:t>Spatial and temporal patterns in missing incidents</w:t>
        </w:r>
      </w:ins>
      <w:ins w:id="105" w:author="Reka Solymosi" w:date="2021-07-22T14:38:00Z">
        <w:r w:rsidRPr="00970608">
          <w:t xml:space="preserve"> </w:t>
        </w:r>
      </w:ins>
    </w:p>
    <w:p w14:paraId="6147BC66" w14:textId="77777777" w:rsidR="00970608" w:rsidRDefault="00970608" w:rsidP="00970608">
      <w:pPr>
        <w:pStyle w:val="Heading3"/>
        <w:rPr>
          <w:ins w:id="106" w:author="Reka Solymosi" w:date="2021-07-22T14:38:00Z"/>
        </w:rPr>
      </w:pPr>
    </w:p>
    <w:p w14:paraId="41AB676A" w14:textId="05A3357D" w:rsidR="00970608" w:rsidRDefault="00970608" w:rsidP="00970608">
      <w:pPr>
        <w:pStyle w:val="Heading3"/>
        <w:rPr>
          <w:moveTo w:id="107" w:author="Reka Solymosi" w:date="2021-07-22T14:38:00Z"/>
        </w:rPr>
      </w:pPr>
      <w:moveToRangeStart w:id="108" w:author="Reka Solymosi" w:date="2021-07-22T14:38:00Z" w:name="move77857124"/>
      <w:moveTo w:id="109" w:author="Reka Solymosi" w:date="2021-07-22T14:38:00Z">
        <w:r>
          <w:t>Spatial and Temporal Distribution (RQ 3)</w:t>
        </w:r>
      </w:moveTo>
    </w:p>
    <w:p w14:paraId="67AB221A" w14:textId="77777777" w:rsidR="00970608" w:rsidRDefault="00970608" w:rsidP="00970608">
      <w:pPr>
        <w:pStyle w:val="ListParagraph"/>
        <w:numPr>
          <w:ilvl w:val="0"/>
          <w:numId w:val="1"/>
        </w:numPr>
        <w:rPr>
          <w:moveTo w:id="110" w:author="Reka Solymosi" w:date="2021-07-22T14:38:00Z"/>
        </w:rPr>
      </w:pPr>
      <w:bookmarkStart w:id="111" w:name="_Hlk78044043"/>
      <w:moveTo w:id="112" w:author="Reka Solymosi" w:date="2021-07-22T14:38:00Z">
        <w:r>
          <w:t xml:space="preserve">This section aims to highlight the distribution of missing incidents in Cheshire from 2015:2020 </w:t>
        </w:r>
      </w:moveTo>
    </w:p>
    <w:p w14:paraId="2B481C0F" w14:textId="77777777" w:rsidR="00970608" w:rsidRPr="00991B8A" w:rsidRDefault="00970608" w:rsidP="00970608">
      <w:pPr>
        <w:pStyle w:val="ListParagraph"/>
        <w:numPr>
          <w:ilvl w:val="0"/>
          <w:numId w:val="1"/>
        </w:numPr>
        <w:rPr>
          <w:moveTo w:id="113" w:author="Reka Solymosi" w:date="2021-07-22T14:38:00Z"/>
        </w:rPr>
      </w:pPr>
      <w:moveTo w:id="114" w:author="Reka Solymosi" w:date="2021-07-22T14:38:00Z">
        <w:r>
          <w:t xml:space="preserve">Then to examine the spatial autocorrelation to examine whether incidents are independent of one another, and to identify clustering (or outliers) </w:t>
        </w:r>
      </w:moveTo>
    </w:p>
    <w:bookmarkEnd w:id="111"/>
    <w:p w14:paraId="08693269" w14:textId="77777777" w:rsidR="00970608" w:rsidRDefault="00970608" w:rsidP="00970608">
      <w:pPr>
        <w:pStyle w:val="Heading5"/>
        <w:rPr>
          <w:moveTo w:id="115" w:author="Reka Solymosi" w:date="2021-07-22T14:38:00Z"/>
        </w:rPr>
      </w:pPr>
      <w:moveTo w:id="116" w:author="Reka Solymosi" w:date="2021-07-22T14:38:00Z">
        <w:r>
          <w:t xml:space="preserve">General trend of MP across LSOAs </w:t>
        </w:r>
      </w:moveTo>
    </w:p>
    <w:p w14:paraId="46BF9A25" w14:textId="77777777" w:rsidR="00970608" w:rsidRDefault="00970608" w:rsidP="00970608">
      <w:pPr>
        <w:rPr>
          <w:moveTo w:id="117" w:author="Reka Solymosi" w:date="2021-07-22T14:38:00Z"/>
        </w:rPr>
      </w:pPr>
    </w:p>
    <w:p w14:paraId="3F895987" w14:textId="77777777" w:rsidR="00970608" w:rsidRDefault="00970608" w:rsidP="00970608">
      <w:pPr>
        <w:jc w:val="center"/>
        <w:rPr>
          <w:moveTo w:id="118" w:author="Reka Solymosi" w:date="2021-07-22T14:38:00Z"/>
        </w:rPr>
      </w:pPr>
      <w:commentRangeStart w:id="119"/>
      <w:moveTo w:id="120" w:author="Reka Solymosi" w:date="2021-07-22T14:38:00Z">
        <w:r w:rsidRPr="00991B8A">
          <w:rPr>
            <w:noProof/>
          </w:rPr>
          <w:drawing>
            <wp:inline distT="0" distB="0" distL="0" distR="0" wp14:anchorId="03FE58A0" wp14:editId="0BF9CCA8">
              <wp:extent cx="5334462" cy="3292125"/>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5334462" cy="3292125"/>
                      </a:xfrm>
                      <a:prstGeom prst="rect">
                        <a:avLst/>
                      </a:prstGeom>
                    </pic:spPr>
                  </pic:pic>
                </a:graphicData>
              </a:graphic>
            </wp:inline>
          </w:drawing>
        </w:r>
        <w:commentRangeEnd w:id="119"/>
        <w:r>
          <w:rPr>
            <w:rStyle w:val="CommentReference"/>
          </w:rPr>
          <w:commentReference w:id="119"/>
        </w:r>
      </w:moveTo>
    </w:p>
    <w:p w14:paraId="133C72F4" w14:textId="77777777" w:rsidR="00970608" w:rsidRDefault="00970608" w:rsidP="00970608">
      <w:pPr>
        <w:rPr>
          <w:moveTo w:id="121" w:author="Reka Solymosi" w:date="2021-07-22T14:38:00Z"/>
        </w:rPr>
      </w:pPr>
    </w:p>
    <w:p w14:paraId="1112A521" w14:textId="7744FF47" w:rsidR="00970608" w:rsidDel="009F1353" w:rsidRDefault="00970608" w:rsidP="00970608">
      <w:pPr>
        <w:rPr>
          <w:del w:id="122" w:author="nadia kennar" w:date="2021-07-24T18:53:00Z"/>
        </w:rPr>
      </w:pPr>
      <w:moveTo w:id="123" w:author="Reka Solymosi" w:date="2021-07-22T14:38:00Z">
        <w:del w:id="124" w:author="nadia kennar" w:date="2021-07-24T18:53:00Z">
          <w:r w:rsidDel="009F1353">
            <w:delText xml:space="preserve">Quantile Classification </w:delText>
          </w:r>
        </w:del>
      </w:moveTo>
    </w:p>
    <w:p w14:paraId="7790839A" w14:textId="3A43F5B7" w:rsidR="009F1353" w:rsidRDefault="009F1353" w:rsidP="009F1353">
      <w:pPr>
        <w:rPr>
          <w:ins w:id="125" w:author="nadia kennar" w:date="2021-07-24T18:53:00Z"/>
        </w:rPr>
      </w:pPr>
    </w:p>
    <w:p w14:paraId="5C364E10" w14:textId="2A5D9AD3" w:rsidR="009F1353" w:rsidRDefault="009F1353" w:rsidP="009F1353">
      <w:pPr>
        <w:rPr>
          <w:ins w:id="126" w:author="nadia kennar" w:date="2021-07-24T18:53:00Z"/>
        </w:rPr>
      </w:pPr>
    </w:p>
    <w:p w14:paraId="6409506A" w14:textId="545EE273" w:rsidR="009F1353" w:rsidRDefault="009F1353" w:rsidP="009F1353">
      <w:pPr>
        <w:rPr>
          <w:ins w:id="127" w:author="nadia kennar" w:date="2021-07-24T18:53:00Z"/>
        </w:rPr>
      </w:pPr>
    </w:p>
    <w:p w14:paraId="57223DDA" w14:textId="77777777" w:rsidR="009F1353" w:rsidRPr="007C72B8" w:rsidRDefault="009F1353">
      <w:pPr>
        <w:rPr>
          <w:ins w:id="128" w:author="nadia kennar" w:date="2021-07-24T18:53:00Z"/>
          <w:moveTo w:id="129" w:author="Reka Solymosi" w:date="2021-07-22T14:38:00Z"/>
        </w:rPr>
        <w:pPrChange w:id="130" w:author="nadia kennar" w:date="2021-07-24T18:53:00Z">
          <w:pPr>
            <w:pStyle w:val="Heading5"/>
          </w:pPr>
        </w:pPrChange>
      </w:pPr>
    </w:p>
    <w:p w14:paraId="13559618" w14:textId="77777777" w:rsidR="00970608" w:rsidRDefault="00970608" w:rsidP="00970608">
      <w:pPr>
        <w:rPr>
          <w:moveTo w:id="131" w:author="Reka Solymosi" w:date="2021-07-22T14:38:00Z"/>
        </w:rPr>
      </w:pPr>
    </w:p>
    <w:p w14:paraId="556BC58C" w14:textId="77777777" w:rsidR="00970608" w:rsidRDefault="00970608" w:rsidP="00970608">
      <w:pPr>
        <w:jc w:val="center"/>
        <w:rPr>
          <w:moveTo w:id="132" w:author="Reka Solymosi" w:date="2021-07-22T14:38:00Z"/>
        </w:rPr>
      </w:pPr>
      <w:commentRangeStart w:id="133"/>
      <w:moveTo w:id="134" w:author="Reka Solymosi" w:date="2021-07-22T14:38:00Z">
        <w:r>
          <w:rPr>
            <w:noProof/>
          </w:rPr>
          <w:lastRenderedPageBreak/>
          <w:drawing>
            <wp:inline distT="0" distB="0" distL="0" distR="0" wp14:anchorId="79ECC0D5" wp14:editId="71F82D27">
              <wp:extent cx="4674716" cy="2369127"/>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l="53242" t="16333" r="16003" b="28258"/>
                      <a:stretch/>
                    </pic:blipFill>
                    <pic:spPr bwMode="auto">
                      <a:xfrm>
                        <a:off x="0" y="0"/>
                        <a:ext cx="4694578" cy="2379193"/>
                      </a:xfrm>
                      <a:prstGeom prst="rect">
                        <a:avLst/>
                      </a:prstGeom>
                      <a:ln>
                        <a:noFill/>
                      </a:ln>
                      <a:extLst>
                        <a:ext uri="{53640926-AAD7-44D8-BBD7-CCE9431645EC}">
                          <a14:shadowObscured xmlns:a14="http://schemas.microsoft.com/office/drawing/2010/main"/>
                        </a:ext>
                      </a:extLst>
                    </pic:spPr>
                  </pic:pic>
                </a:graphicData>
              </a:graphic>
            </wp:inline>
          </w:drawing>
        </w:r>
        <w:commentRangeEnd w:id="133"/>
        <w:r>
          <w:rPr>
            <w:rStyle w:val="CommentReference"/>
          </w:rPr>
          <w:commentReference w:id="133"/>
        </w:r>
      </w:moveTo>
    </w:p>
    <w:p w14:paraId="228679DB" w14:textId="77777777" w:rsidR="00970608" w:rsidRDefault="00970608" w:rsidP="00970608">
      <w:pPr>
        <w:rPr>
          <w:moveTo w:id="135" w:author="Reka Solymosi" w:date="2021-07-22T14:38:00Z"/>
        </w:rPr>
      </w:pPr>
    </w:p>
    <w:p w14:paraId="1BFD92EA" w14:textId="77777777" w:rsidR="00970608" w:rsidRDefault="00970608" w:rsidP="00970608">
      <w:pPr>
        <w:rPr>
          <w:moveTo w:id="136" w:author="Reka Solymosi" w:date="2021-07-22T14:38:00Z"/>
        </w:rPr>
      </w:pPr>
    </w:p>
    <w:p w14:paraId="69F9D201" w14:textId="77777777" w:rsidR="00970608" w:rsidRDefault="00970608" w:rsidP="00970608">
      <w:pPr>
        <w:rPr>
          <w:moveTo w:id="137" w:author="Reka Solymosi" w:date="2021-07-22T14:38:00Z"/>
        </w:rPr>
      </w:pPr>
    </w:p>
    <w:p w14:paraId="2FFA56A4" w14:textId="77777777" w:rsidR="00970608" w:rsidRDefault="00970608" w:rsidP="00970608">
      <w:pPr>
        <w:rPr>
          <w:moveTo w:id="138" w:author="Reka Solymosi" w:date="2021-07-22T14:38:00Z"/>
        </w:rPr>
      </w:pPr>
    </w:p>
    <w:p w14:paraId="31DAA918" w14:textId="77777777" w:rsidR="00970608" w:rsidRDefault="00970608" w:rsidP="00970608">
      <w:pPr>
        <w:pStyle w:val="Heading5"/>
        <w:rPr>
          <w:moveTo w:id="139" w:author="Reka Solymosi" w:date="2021-07-22T14:38:00Z"/>
        </w:rPr>
      </w:pPr>
      <w:moveTo w:id="140" w:author="Reka Solymosi" w:date="2021-07-22T14:38:00Z">
        <w:r>
          <w:t xml:space="preserve">LISA </w:t>
        </w:r>
      </w:moveTo>
    </w:p>
    <w:p w14:paraId="2C95DD8E" w14:textId="77777777" w:rsidR="00970608" w:rsidRDefault="00970608" w:rsidP="00970608">
      <w:pPr>
        <w:rPr>
          <w:moveTo w:id="141" w:author="Reka Solymosi" w:date="2021-07-22T14:38:00Z"/>
        </w:rPr>
      </w:pPr>
      <w:moveTo w:id="142" w:author="Reka Solymosi" w:date="2021-07-22T14:38:00Z">
        <w:r w:rsidRPr="00991B8A">
          <w:rPr>
            <w:noProof/>
          </w:rPr>
          <w:drawing>
            <wp:anchor distT="0" distB="0" distL="114300" distR="114300" simplePos="0" relativeHeight="251665408" behindDoc="0" locked="0" layoutInCell="1" allowOverlap="1" wp14:anchorId="66F407BD" wp14:editId="2063BBEF">
              <wp:simplePos x="0" y="0"/>
              <wp:positionH relativeFrom="margin">
                <wp:align>center</wp:align>
              </wp:positionH>
              <wp:positionV relativeFrom="paragraph">
                <wp:posOffset>236162</wp:posOffset>
              </wp:positionV>
              <wp:extent cx="5334462" cy="3292125"/>
              <wp:effectExtent l="0" t="0" r="0" b="3810"/>
              <wp:wrapSquare wrapText="bothSides"/>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34462" cy="3292125"/>
                      </a:xfrm>
                      <a:prstGeom prst="rect">
                        <a:avLst/>
                      </a:prstGeom>
                    </pic:spPr>
                  </pic:pic>
                </a:graphicData>
              </a:graphic>
            </wp:anchor>
          </w:drawing>
        </w:r>
        <w:r>
          <w:fldChar w:fldCharType="begin"/>
        </w:r>
        <w:r>
          <w:instrText xml:space="preserve"> INCLUDEPICTURE "http://127.0.0.1:35531/chunk_output/4EA08C4382F83B95/58CA9999/cx1awxj6qpcij/000003.png" \* MERGEFORMATINET </w:instrText>
        </w:r>
        <w:r w:rsidR="004D56D5">
          <w:fldChar w:fldCharType="separate"/>
        </w:r>
        <w:r>
          <w:fldChar w:fldCharType="end"/>
        </w:r>
      </w:moveTo>
    </w:p>
    <w:p w14:paraId="0C615047" w14:textId="77777777" w:rsidR="00970608" w:rsidRDefault="00970608" w:rsidP="00970608">
      <w:pPr>
        <w:rPr>
          <w:moveTo w:id="143" w:author="Reka Solymosi" w:date="2021-07-22T14:38:00Z"/>
        </w:rPr>
      </w:pPr>
    </w:p>
    <w:p w14:paraId="0C517668" w14:textId="77777777" w:rsidR="00970608" w:rsidRDefault="00970608" w:rsidP="00970608">
      <w:pPr>
        <w:rPr>
          <w:moveTo w:id="144" w:author="Reka Solymosi" w:date="2021-07-22T14:38:00Z"/>
        </w:rPr>
      </w:pPr>
    </w:p>
    <w:p w14:paraId="2C38399E" w14:textId="77777777" w:rsidR="00970608" w:rsidRPr="00991B8A" w:rsidRDefault="00970608" w:rsidP="00970608">
      <w:pPr>
        <w:pStyle w:val="NoSpacing"/>
        <w:rPr>
          <w:moveTo w:id="145" w:author="Reka Solymosi" w:date="2021-07-22T14:38:00Z"/>
        </w:rPr>
      </w:pPr>
      <w:moveTo w:id="146" w:author="Reka Solymosi" w:date="2021-07-22T14:38:00Z">
        <w:r w:rsidRPr="00991B8A">
          <w:t>Using the queen’s criteria, created a weighted list matrix</w:t>
        </w:r>
      </w:moveTo>
    </w:p>
    <w:p w14:paraId="040720F8" w14:textId="77777777" w:rsidR="00970608" w:rsidRPr="00991B8A" w:rsidRDefault="00970608" w:rsidP="00970608">
      <w:pPr>
        <w:pStyle w:val="NoSpacing"/>
        <w:rPr>
          <w:moveTo w:id="147" w:author="Reka Solymosi" w:date="2021-07-22T14:38:00Z"/>
        </w:rPr>
      </w:pPr>
    </w:p>
    <w:p w14:paraId="208870E9" w14:textId="594AB1B5" w:rsidR="00970608" w:rsidRPr="00991B8A" w:rsidRDefault="00970608" w:rsidP="00970608">
      <w:pPr>
        <w:pStyle w:val="NoSpacing"/>
        <w:rPr>
          <w:moveTo w:id="148" w:author="Reka Solymosi" w:date="2021-07-22T14:38:00Z"/>
        </w:rPr>
      </w:pPr>
      <w:moveTo w:id="149" w:author="Reka Solymosi" w:date="2021-07-22T14:38:00Z">
        <w:r w:rsidRPr="00991B8A">
          <w:t xml:space="preserve">There is a positive spatial autocorrelation. with a </w:t>
        </w:r>
        <w:proofErr w:type="spellStart"/>
        <w:r w:rsidRPr="00991B8A">
          <w:t>moran</w:t>
        </w:r>
        <w:proofErr w:type="spellEnd"/>
        <w:r w:rsidRPr="00991B8A">
          <w:t xml:space="preserve"> value of 0.2</w:t>
        </w:r>
      </w:moveTo>
      <w:ins w:id="150" w:author="nadia kennar" w:date="2021-07-24T19:27:00Z">
        <w:r w:rsidR="009F1353">
          <w:t>5</w:t>
        </w:r>
      </w:ins>
      <w:moveTo w:id="151" w:author="Reka Solymosi" w:date="2021-07-22T14:38:00Z">
        <w:del w:id="152" w:author="nadia kennar" w:date="2021-07-24T19:27:00Z">
          <w:r w:rsidRPr="00991B8A" w:rsidDel="009F1353">
            <w:delText>3</w:delText>
          </w:r>
        </w:del>
        <w:r w:rsidRPr="00991B8A">
          <w:t xml:space="preserve"> and a p value of </w:t>
        </w:r>
        <w:proofErr w:type="spellStart"/>
        <w:r w:rsidRPr="00991B8A">
          <w:t>of</w:t>
        </w:r>
        <w:proofErr w:type="spellEnd"/>
        <w:r w:rsidRPr="00991B8A">
          <w:t xml:space="preserve"> 1e-05 we can conclude that there is indeed significant global spatial autocorrelation (the spatial processes promoting the observed pattern of values is random by chance), so what is driving this measure. </w:t>
        </w:r>
      </w:moveTo>
    </w:p>
    <w:p w14:paraId="2D605192" w14:textId="77777777" w:rsidR="00970608" w:rsidRPr="00991B8A" w:rsidRDefault="00970608" w:rsidP="00970608">
      <w:pPr>
        <w:pStyle w:val="NoSpacing"/>
        <w:rPr>
          <w:moveTo w:id="153" w:author="Reka Solymosi" w:date="2021-07-22T14:38:00Z"/>
        </w:rPr>
      </w:pPr>
    </w:p>
    <w:p w14:paraId="632606FC" w14:textId="2895AAF7" w:rsidR="00970608" w:rsidRPr="00991B8A" w:rsidRDefault="00970608" w:rsidP="00970608">
      <w:pPr>
        <w:pStyle w:val="NoSpacing"/>
        <w:rPr>
          <w:moveTo w:id="154" w:author="Reka Solymosi" w:date="2021-07-22T14:38:00Z"/>
        </w:rPr>
      </w:pPr>
      <w:commentRangeStart w:id="155"/>
      <w:moveTo w:id="156" w:author="Reka Solymosi" w:date="2021-07-22T14:38:00Z">
        <w:r w:rsidRPr="00991B8A">
          <w:t xml:space="preserve">LISA map is telling us that there was some moderate clustering of </w:t>
        </w:r>
        <w:proofErr w:type="spellStart"/>
        <w:r w:rsidRPr="00991B8A">
          <w:t>mp</w:t>
        </w:r>
        <w:proofErr w:type="spellEnd"/>
        <w:r w:rsidRPr="00991B8A">
          <w:t xml:space="preserve"> in Cheshire</w:t>
        </w:r>
        <w:commentRangeEnd w:id="155"/>
        <w:r>
          <w:rPr>
            <w:rStyle w:val="CommentReference"/>
          </w:rPr>
          <w:commentReference w:id="155"/>
        </w:r>
      </w:moveTo>
      <w:ins w:id="157" w:author="nadia kennar" w:date="2021-07-24T19:29:00Z">
        <w:r w:rsidR="009F1353">
          <w:t xml:space="preserve">. The clusters </w:t>
        </w:r>
        <w:proofErr w:type="gramStart"/>
        <w:r w:rsidR="009F1353">
          <w:t>appears</w:t>
        </w:r>
        <w:proofErr w:type="gramEnd"/>
        <w:r w:rsidR="009F1353">
          <w:t xml:space="preserve"> to me in the most populated areas, which would be expected as an increase in population leads to an increase in missing person incidents. We can also run a LISA map on the resid</w:t>
        </w:r>
      </w:ins>
      <w:ins w:id="158" w:author="nadia kennar" w:date="2021-07-24T19:30:00Z">
        <w:r w:rsidR="00620D2E">
          <w:t xml:space="preserve">ential population by dividing the number of missing dividing by the residential population and multiplying by 1000 – does the </w:t>
        </w:r>
        <w:proofErr w:type="spellStart"/>
        <w:r w:rsidR="00620D2E">
          <w:t>lisa</w:t>
        </w:r>
        <w:proofErr w:type="spellEnd"/>
        <w:r w:rsidR="00620D2E">
          <w:t xml:space="preserve"> map still hold?</w:t>
        </w:r>
      </w:ins>
    </w:p>
    <w:p w14:paraId="44E6CD2F" w14:textId="1E4B3244" w:rsidR="00970608" w:rsidDel="009F1353" w:rsidRDefault="00970608" w:rsidP="008F29B3">
      <w:pPr>
        <w:rPr>
          <w:del w:id="159" w:author="Reka Solymosi" w:date="2021-07-22T14:39:00Z"/>
        </w:rPr>
      </w:pPr>
    </w:p>
    <w:p w14:paraId="45D42688" w14:textId="76D70259" w:rsidR="009F1353" w:rsidRDefault="009F1353" w:rsidP="00970608">
      <w:pPr>
        <w:rPr>
          <w:ins w:id="160" w:author="nadia kennar" w:date="2021-07-24T19:27:00Z"/>
        </w:rPr>
      </w:pPr>
    </w:p>
    <w:p w14:paraId="31821375" w14:textId="6631448C" w:rsidR="009F1353" w:rsidRDefault="009F1353" w:rsidP="00970608">
      <w:pPr>
        <w:rPr>
          <w:ins w:id="161" w:author="nadia kennar" w:date="2021-07-24T19:27:00Z"/>
        </w:rPr>
      </w:pPr>
    </w:p>
    <w:p w14:paraId="0B1F8EEC" w14:textId="54BAA1F7" w:rsidR="009F1353" w:rsidRDefault="009F1353" w:rsidP="00970608">
      <w:pPr>
        <w:rPr>
          <w:ins w:id="162" w:author="nadia kennar" w:date="2021-07-24T19:27:00Z"/>
        </w:rPr>
      </w:pPr>
    </w:p>
    <w:p w14:paraId="16E45D58" w14:textId="51DDBFED" w:rsidR="009F1353" w:rsidRDefault="009F1353" w:rsidP="00970608">
      <w:pPr>
        <w:rPr>
          <w:ins w:id="163" w:author="nadia kennar" w:date="2021-07-24T19:27:00Z"/>
        </w:rPr>
      </w:pPr>
    </w:p>
    <w:p w14:paraId="4318C176" w14:textId="77777777" w:rsidR="009F1353" w:rsidRDefault="009F1353" w:rsidP="00970608">
      <w:pPr>
        <w:rPr>
          <w:ins w:id="164" w:author="nadia kennar" w:date="2021-07-24T19:27:00Z"/>
          <w:moveTo w:id="165" w:author="Reka Solymosi" w:date="2021-07-22T14:38:00Z"/>
        </w:rPr>
      </w:pPr>
    </w:p>
    <w:p w14:paraId="655A6388" w14:textId="1406667A" w:rsidR="00970608" w:rsidDel="00970608" w:rsidRDefault="00970608" w:rsidP="00970608">
      <w:pPr>
        <w:rPr>
          <w:del w:id="166" w:author="Reka Solymosi" w:date="2021-07-22T14:38:00Z"/>
          <w:moveTo w:id="167" w:author="Reka Solymosi" w:date="2021-07-22T14:38:00Z"/>
        </w:rPr>
      </w:pPr>
    </w:p>
    <w:p w14:paraId="57A941FB" w14:textId="77777777" w:rsidR="00970608" w:rsidDel="00970608" w:rsidRDefault="00970608" w:rsidP="00970608">
      <w:pPr>
        <w:rPr>
          <w:del w:id="168" w:author="Reka Solymosi" w:date="2021-07-22T14:38:00Z"/>
          <w:moveTo w:id="169" w:author="Reka Solymosi" w:date="2021-07-22T14:38:00Z"/>
        </w:rPr>
      </w:pPr>
    </w:p>
    <w:p w14:paraId="13551167" w14:textId="77777777" w:rsidR="00970608" w:rsidDel="00970608" w:rsidRDefault="00970608" w:rsidP="00970608">
      <w:pPr>
        <w:rPr>
          <w:del w:id="170" w:author="Reka Solymosi" w:date="2021-07-22T14:38:00Z"/>
          <w:moveTo w:id="171" w:author="Reka Solymosi" w:date="2021-07-22T14:38:00Z"/>
        </w:rPr>
      </w:pPr>
    </w:p>
    <w:p w14:paraId="41896061" w14:textId="77777777" w:rsidR="00970608" w:rsidDel="00970608" w:rsidRDefault="00970608" w:rsidP="00970608">
      <w:pPr>
        <w:rPr>
          <w:del w:id="172" w:author="Reka Solymosi" w:date="2021-07-22T14:38:00Z"/>
          <w:moveTo w:id="173" w:author="Reka Solymosi" w:date="2021-07-22T14:38:00Z"/>
        </w:rPr>
      </w:pPr>
    </w:p>
    <w:moveToRangeEnd w:id="108"/>
    <w:p w14:paraId="7EA4855D" w14:textId="4E433969" w:rsidR="00970608" w:rsidRPr="00970608" w:rsidRDefault="00970608" w:rsidP="008F29B3">
      <w:pPr>
        <w:rPr>
          <w:b/>
          <w:bCs/>
          <w:rPrChange w:id="174" w:author="Reka Solymosi" w:date="2021-07-22T14:37:00Z">
            <w:rPr/>
          </w:rPrChange>
        </w:rPr>
      </w:pPr>
    </w:p>
    <w:p w14:paraId="39EEA574" w14:textId="564C5BBD" w:rsidR="005B3A3D" w:rsidRPr="005B3A3D" w:rsidRDefault="00EA6DCA" w:rsidP="005B3A3D">
      <w:pPr>
        <w:pStyle w:val="Heading3"/>
      </w:pPr>
      <w:bookmarkStart w:id="175" w:name="_Toc77684969"/>
      <w:r>
        <w:t xml:space="preserve">Temporal </w:t>
      </w:r>
      <w:r w:rsidR="00991B8A">
        <w:t xml:space="preserve">Distribution </w:t>
      </w:r>
      <w:r w:rsidR="00CF7877">
        <w:t>(RQ 1)</w:t>
      </w:r>
      <w:bookmarkEnd w:id="175"/>
    </w:p>
    <w:p w14:paraId="3F83B118" w14:textId="5FFE7FE5" w:rsidR="005B3A3D" w:rsidRDefault="005B3A3D" w:rsidP="005B3A3D">
      <w:r w:rsidRPr="005B3A3D">
        <w:t>This section will look specifically at the changing nature of missing person calls from 2015:2020 and how these trends vary between grade, origin, response time and final classification</w:t>
      </w:r>
      <w:r w:rsidR="008F29B3">
        <w:t>.</w:t>
      </w:r>
      <w:r w:rsidR="005809FF">
        <w:t xml:space="preserve"> For each relationship, </w:t>
      </w:r>
      <w:proofErr w:type="spellStart"/>
      <w:r w:rsidR="005809FF">
        <w:t>anova</w:t>
      </w:r>
      <w:proofErr w:type="spellEnd"/>
      <w:r w:rsidR="005809FF">
        <w:t xml:space="preserve">/t-tests will be run to test the strength of each relationship </w:t>
      </w:r>
    </w:p>
    <w:p w14:paraId="274B8D42" w14:textId="72D3174B" w:rsidR="00EA6DCA" w:rsidRDefault="005B3A3D" w:rsidP="00EA6DCA">
      <w:pPr>
        <w:pStyle w:val="Heading5"/>
      </w:pPr>
      <w:bookmarkStart w:id="176" w:name="_Toc77684970"/>
      <w:r>
        <w:t>General Trend of Weekly Calls</w:t>
      </w:r>
      <w:bookmarkEnd w:id="176"/>
      <w:r>
        <w:t xml:space="preserve"> </w:t>
      </w:r>
    </w:p>
    <w:p w14:paraId="68C64063" w14:textId="634E423A" w:rsidR="005B3A3D" w:rsidRDefault="005B3A3D" w:rsidP="005B3A3D"/>
    <w:p w14:paraId="4C4FA773" w14:textId="2C534BD7" w:rsidR="005B3A3D" w:rsidRDefault="005B3A3D" w:rsidP="005B3A3D">
      <w:r w:rsidRPr="005B3A3D">
        <w:rPr>
          <w:noProof/>
        </w:rPr>
        <w:drawing>
          <wp:inline distT="0" distB="0" distL="0" distR="0" wp14:anchorId="12914782" wp14:editId="3E670CC3">
            <wp:extent cx="3786996" cy="233847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4107" cy="2342861"/>
                    </a:xfrm>
                    <a:prstGeom prst="rect">
                      <a:avLst/>
                    </a:prstGeom>
                  </pic:spPr>
                </pic:pic>
              </a:graphicData>
            </a:graphic>
          </wp:inline>
        </w:drawing>
      </w:r>
    </w:p>
    <w:p w14:paraId="4E990E52" w14:textId="549618EE" w:rsidR="005B3A3D" w:rsidRDefault="005B3A3D" w:rsidP="005B3A3D">
      <w:pPr>
        <w:rPr>
          <w:ins w:id="177" w:author="Reka Solymosi" w:date="2021-07-22T14:39:00Z"/>
        </w:rPr>
      </w:pPr>
    </w:p>
    <w:p w14:paraId="1D474EA9" w14:textId="53A167F5" w:rsidR="00B1146F" w:rsidRDefault="00B1146F" w:rsidP="005B3A3D">
      <w:pPr>
        <w:rPr>
          <w:ins w:id="178" w:author="Reka Solymosi" w:date="2021-07-22T14:39:00Z"/>
        </w:rPr>
      </w:pPr>
    </w:p>
    <w:p w14:paraId="721E158A" w14:textId="1BCE3C3E" w:rsidR="00B1146F" w:rsidRDefault="00B1146F" w:rsidP="005B3A3D">
      <w:pPr>
        <w:rPr>
          <w:ins w:id="179" w:author="Reka Solymosi" w:date="2021-07-22T14:39:00Z"/>
        </w:rPr>
      </w:pPr>
    </w:p>
    <w:p w14:paraId="51E9CB7F" w14:textId="558471A8" w:rsidR="00B1146F" w:rsidRDefault="00B1146F">
      <w:pPr>
        <w:rPr>
          <w:ins w:id="180" w:author="Reka Solymosi" w:date="2021-07-22T14:39:00Z"/>
        </w:rPr>
      </w:pPr>
      <w:ins w:id="181" w:author="Reka Solymosi" w:date="2021-07-22T14:39:00Z">
        <w:r>
          <w:lastRenderedPageBreak/>
          <w:br w:type="page"/>
        </w:r>
      </w:ins>
    </w:p>
    <w:p w14:paraId="55090C14" w14:textId="46C8974F" w:rsidR="00B1146F" w:rsidRPr="00B1146F" w:rsidRDefault="00B1146F" w:rsidP="005B3A3D">
      <w:pPr>
        <w:rPr>
          <w:b/>
          <w:bCs/>
          <w:rPrChange w:id="182" w:author="Reka Solymosi" w:date="2021-07-22T14:39:00Z">
            <w:rPr/>
          </w:rPrChange>
        </w:rPr>
      </w:pPr>
      <w:commentRangeStart w:id="183"/>
      <w:ins w:id="184" w:author="Reka Solymosi" w:date="2021-07-22T14:39:00Z">
        <w:r w:rsidRPr="00B1146F">
          <w:rPr>
            <w:b/>
            <w:bCs/>
            <w:rPrChange w:id="185" w:author="Reka Solymosi" w:date="2021-07-22T14:39:00Z">
              <w:rPr/>
            </w:rPrChange>
          </w:rPr>
          <w:lastRenderedPageBreak/>
          <w:t xml:space="preserve">II. Police Response to Missing </w:t>
        </w:r>
        <w:r w:rsidRPr="00B1146F">
          <w:rPr>
            <w:b/>
            <w:bCs/>
          </w:rPr>
          <w:t>Incidents</w:t>
        </w:r>
        <w:commentRangeEnd w:id="183"/>
        <w:r>
          <w:rPr>
            <w:rStyle w:val="CommentReference"/>
          </w:rPr>
          <w:commentReference w:id="183"/>
        </w:r>
      </w:ins>
    </w:p>
    <w:p w14:paraId="26800641" w14:textId="0129645D" w:rsidR="00EA6DCA" w:rsidRDefault="00EA6DCA" w:rsidP="00EA6DCA">
      <w:pPr>
        <w:pStyle w:val="Heading5"/>
      </w:pPr>
      <w:bookmarkStart w:id="186" w:name="_Toc77684971"/>
      <w:r>
        <w:t>Call Origin</w:t>
      </w:r>
      <w:bookmarkEnd w:id="186"/>
      <w:r>
        <w:t xml:space="preserve"> </w:t>
      </w:r>
    </w:p>
    <w:p w14:paraId="2BFBFB02" w14:textId="28A4D854" w:rsidR="005B3A3D" w:rsidRDefault="005809FF" w:rsidP="005809FF">
      <w:pPr>
        <w:pStyle w:val="ListParagraph"/>
        <w:numPr>
          <w:ilvl w:val="0"/>
          <w:numId w:val="1"/>
        </w:numPr>
      </w:pPr>
      <w:r>
        <w:t xml:space="preserve">Welch </w:t>
      </w:r>
      <w:proofErr w:type="spellStart"/>
      <w:r>
        <w:t>Anova</w:t>
      </w:r>
      <w:proofErr w:type="spellEnd"/>
      <w:r>
        <w:t xml:space="preserve"> Test </w:t>
      </w:r>
    </w:p>
    <w:p w14:paraId="3EFFC937" w14:textId="56FCCEE8" w:rsidR="005B3A3D" w:rsidRDefault="005B3A3D" w:rsidP="005B3A3D">
      <w:r w:rsidRPr="005B3A3D">
        <w:rPr>
          <w:noProof/>
        </w:rPr>
        <w:drawing>
          <wp:inline distT="0" distB="0" distL="0" distR="0" wp14:anchorId="3B9A7039" wp14:editId="46AD3BB7">
            <wp:extent cx="5742709" cy="35440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8311" cy="3547529"/>
                    </a:xfrm>
                    <a:prstGeom prst="rect">
                      <a:avLst/>
                    </a:prstGeom>
                  </pic:spPr>
                </pic:pic>
              </a:graphicData>
            </a:graphic>
          </wp:inline>
        </w:drawing>
      </w:r>
      <w:r>
        <w:fldChar w:fldCharType="begin"/>
      </w:r>
      <w:r>
        <w:instrText xml:space="preserve"> INCLUDEPICTURE "http://127.0.0.1:35531/chunk_output/4EA08C4382F83B95/31652BE2/czphuqu9v6f6u/00000b.png" \* MERGEFORMATINET </w:instrText>
      </w:r>
      <w:r w:rsidR="004D56D5">
        <w:fldChar w:fldCharType="separate"/>
      </w:r>
      <w:r>
        <w:fldChar w:fldCharType="end"/>
      </w:r>
    </w:p>
    <w:p w14:paraId="018722A6" w14:textId="3848E397" w:rsidR="005B3A3D" w:rsidRDefault="005B3A3D" w:rsidP="005B3A3D"/>
    <w:p w14:paraId="364945F1" w14:textId="1F33270C" w:rsidR="005B3A3D" w:rsidRDefault="005B3A3D" w:rsidP="005F62F5">
      <w:pPr>
        <w:pStyle w:val="Heading5"/>
      </w:pPr>
      <w:bookmarkStart w:id="187" w:name="_Toc77684972"/>
      <w:r>
        <w:t>Grade</w:t>
      </w:r>
      <w:bookmarkEnd w:id="187"/>
      <w:r>
        <w:t xml:space="preserve"> </w:t>
      </w:r>
    </w:p>
    <w:p w14:paraId="260BFFDF" w14:textId="35F3C613" w:rsidR="005B3A3D" w:rsidRDefault="005809FF" w:rsidP="005809FF">
      <w:pPr>
        <w:pStyle w:val="ListParagraph"/>
        <w:numPr>
          <w:ilvl w:val="0"/>
          <w:numId w:val="1"/>
        </w:numPr>
      </w:pPr>
      <w:r>
        <w:t xml:space="preserve">Welch </w:t>
      </w:r>
      <w:proofErr w:type="spellStart"/>
      <w:r>
        <w:t>Anova</w:t>
      </w:r>
      <w:proofErr w:type="spellEnd"/>
      <w:r>
        <w:t xml:space="preserve"> Test </w:t>
      </w:r>
    </w:p>
    <w:p w14:paraId="5294C0F5" w14:textId="4D1344E1" w:rsidR="005B3A3D" w:rsidRDefault="005F62F5" w:rsidP="005B3A3D">
      <w:r w:rsidRPr="005F62F5">
        <w:rPr>
          <w:noProof/>
        </w:rPr>
        <w:drawing>
          <wp:inline distT="0" distB="0" distL="0" distR="0" wp14:anchorId="77465204" wp14:editId="5FC551F9">
            <wp:extent cx="5334462" cy="32921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4462" cy="3292125"/>
                    </a:xfrm>
                    <a:prstGeom prst="rect">
                      <a:avLst/>
                    </a:prstGeom>
                  </pic:spPr>
                </pic:pic>
              </a:graphicData>
            </a:graphic>
          </wp:inline>
        </w:drawing>
      </w:r>
    </w:p>
    <w:p w14:paraId="3F1C4B86" w14:textId="3B8A1817" w:rsidR="005B3A3D" w:rsidRDefault="005B3A3D" w:rsidP="005B3A3D"/>
    <w:p w14:paraId="3BCAFDFA" w14:textId="08B8D65D" w:rsidR="005B3A3D" w:rsidRDefault="005B3A3D" w:rsidP="005B3A3D"/>
    <w:p w14:paraId="3BD41574" w14:textId="28D3C0FD" w:rsidR="005F62F5" w:rsidRDefault="005F62F5" w:rsidP="005B3A3D"/>
    <w:p w14:paraId="5E9F621B" w14:textId="71763976" w:rsidR="005F62F5" w:rsidRDefault="005F62F5" w:rsidP="005B3A3D">
      <w:commentRangeStart w:id="188"/>
      <w:commentRangeStart w:id="189"/>
      <w:r w:rsidRPr="005F62F5">
        <w:rPr>
          <w:noProof/>
        </w:rPr>
        <w:drawing>
          <wp:inline distT="0" distB="0" distL="0" distR="0" wp14:anchorId="5F874C64" wp14:editId="648A8127">
            <wp:extent cx="5334462" cy="329212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4462" cy="3292125"/>
                    </a:xfrm>
                    <a:prstGeom prst="rect">
                      <a:avLst/>
                    </a:prstGeom>
                  </pic:spPr>
                </pic:pic>
              </a:graphicData>
            </a:graphic>
          </wp:inline>
        </w:drawing>
      </w:r>
      <w:commentRangeEnd w:id="188"/>
      <w:r w:rsidR="00761899">
        <w:rPr>
          <w:rStyle w:val="CommentReference"/>
        </w:rPr>
        <w:commentReference w:id="188"/>
      </w:r>
      <w:commentRangeEnd w:id="189"/>
      <w:r w:rsidR="0017119E">
        <w:rPr>
          <w:rStyle w:val="CommentReference"/>
        </w:rPr>
        <w:commentReference w:id="189"/>
      </w:r>
    </w:p>
    <w:p w14:paraId="081805B8" w14:textId="1CA0234F" w:rsidR="005F62F5" w:rsidRDefault="005F62F5" w:rsidP="005B3A3D"/>
    <w:p w14:paraId="467761C5" w14:textId="6CEE94C3" w:rsidR="005F62F5" w:rsidRDefault="005F62F5" w:rsidP="005B3A3D"/>
    <w:p w14:paraId="17CDE0A6" w14:textId="13ED869D" w:rsidR="005F62F5" w:rsidRDefault="005F62F5" w:rsidP="005B3A3D">
      <w:commentRangeStart w:id="190"/>
      <w:r w:rsidRPr="005F62F5">
        <w:rPr>
          <w:noProof/>
        </w:rPr>
        <w:drawing>
          <wp:inline distT="0" distB="0" distL="0" distR="0" wp14:anchorId="1A51E118" wp14:editId="52352810">
            <wp:extent cx="5334462" cy="329212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4462" cy="3292125"/>
                    </a:xfrm>
                    <a:prstGeom prst="rect">
                      <a:avLst/>
                    </a:prstGeom>
                  </pic:spPr>
                </pic:pic>
              </a:graphicData>
            </a:graphic>
          </wp:inline>
        </w:drawing>
      </w:r>
      <w:commentRangeEnd w:id="190"/>
      <w:r w:rsidR="00A51A27">
        <w:rPr>
          <w:rStyle w:val="CommentReference"/>
        </w:rPr>
        <w:commentReference w:id="190"/>
      </w:r>
    </w:p>
    <w:p w14:paraId="5A5794F3" w14:textId="6CFA07F7" w:rsidR="005F62F5" w:rsidRDefault="005F62F5" w:rsidP="005B3A3D"/>
    <w:p w14:paraId="03D9A98E" w14:textId="77777777" w:rsidR="005F62F5" w:rsidRPr="005B3A3D" w:rsidRDefault="005F62F5" w:rsidP="005B3A3D"/>
    <w:p w14:paraId="187CBFE9" w14:textId="5BEFC1A2" w:rsidR="00EA6DCA" w:rsidRDefault="00EA6DCA" w:rsidP="00EA6DCA">
      <w:pPr>
        <w:pStyle w:val="Heading5"/>
      </w:pPr>
      <w:bookmarkStart w:id="191" w:name="_Toc77684973"/>
      <w:r>
        <w:lastRenderedPageBreak/>
        <w:t>Response Time</w:t>
      </w:r>
      <w:bookmarkEnd w:id="191"/>
      <w:r>
        <w:t xml:space="preserve"> </w:t>
      </w:r>
    </w:p>
    <w:p w14:paraId="17E43CF2" w14:textId="5B51B157" w:rsidR="005B3A3D" w:rsidRDefault="005809FF" w:rsidP="005809FF">
      <w:pPr>
        <w:pStyle w:val="ListParagraph"/>
        <w:numPr>
          <w:ilvl w:val="0"/>
          <w:numId w:val="1"/>
        </w:numPr>
      </w:pPr>
      <w:r>
        <w:t xml:space="preserve">Linear regression </w:t>
      </w:r>
    </w:p>
    <w:p w14:paraId="46E386F1" w14:textId="277DD4E6" w:rsidR="005B3A3D" w:rsidRDefault="005F62F5" w:rsidP="005B3A3D">
      <w:commentRangeStart w:id="192"/>
      <w:commentRangeStart w:id="193"/>
      <w:r w:rsidRPr="005F62F5">
        <w:rPr>
          <w:noProof/>
        </w:rPr>
        <w:drawing>
          <wp:inline distT="0" distB="0" distL="0" distR="0" wp14:anchorId="215D4AAE" wp14:editId="1306C7DC">
            <wp:extent cx="5334462" cy="329212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3292125"/>
                    </a:xfrm>
                    <a:prstGeom prst="rect">
                      <a:avLst/>
                    </a:prstGeom>
                  </pic:spPr>
                </pic:pic>
              </a:graphicData>
            </a:graphic>
          </wp:inline>
        </w:drawing>
      </w:r>
      <w:commentRangeEnd w:id="192"/>
      <w:commentRangeEnd w:id="193"/>
      <w:r w:rsidR="00A51A27">
        <w:rPr>
          <w:rStyle w:val="CommentReference"/>
        </w:rPr>
        <w:commentReference w:id="192"/>
      </w:r>
      <w:r w:rsidR="00A51A27">
        <w:rPr>
          <w:rStyle w:val="CommentReference"/>
        </w:rPr>
        <w:commentReference w:id="193"/>
      </w:r>
      <w:r>
        <w:fldChar w:fldCharType="begin"/>
      </w:r>
      <w:r>
        <w:instrText xml:space="preserve"> INCLUDEPICTURE "http://127.0.0.1:35531/chunk_output/4EA08C4382F83B95/31652BE2/cj1exgus7gxvl/000008.png" \* MERGEFORMATINET </w:instrText>
      </w:r>
      <w:r w:rsidR="004D56D5">
        <w:fldChar w:fldCharType="separate"/>
      </w:r>
      <w:r>
        <w:fldChar w:fldCharType="end"/>
      </w:r>
    </w:p>
    <w:p w14:paraId="00820D62" w14:textId="5C4EDF8D" w:rsidR="005B3A3D" w:rsidRDefault="005B3A3D" w:rsidP="005B3A3D"/>
    <w:p w14:paraId="58E31A15" w14:textId="61C5DDBF" w:rsidR="005F62F5" w:rsidRDefault="005F62F5" w:rsidP="005B3A3D"/>
    <w:p w14:paraId="7ED8CDC3" w14:textId="5E5AA8D3" w:rsidR="005F62F5" w:rsidRDefault="005F62F5" w:rsidP="005B3A3D"/>
    <w:p w14:paraId="570B9193" w14:textId="58B51EE1" w:rsidR="005F62F5" w:rsidRDefault="005F62F5" w:rsidP="005F62F5">
      <w:pPr>
        <w:pStyle w:val="Heading5"/>
      </w:pPr>
      <w:bookmarkStart w:id="194" w:name="_Toc77684974"/>
      <w:r>
        <w:t>Calls Attended</w:t>
      </w:r>
      <w:bookmarkEnd w:id="194"/>
      <w:r>
        <w:t xml:space="preserve"> </w:t>
      </w:r>
    </w:p>
    <w:p w14:paraId="376E891D" w14:textId="2213A5D1" w:rsidR="005F62F5" w:rsidRDefault="005F62F5" w:rsidP="005809FF">
      <w:pPr>
        <w:pStyle w:val="ListParagraph"/>
        <w:numPr>
          <w:ilvl w:val="0"/>
          <w:numId w:val="1"/>
        </w:numPr>
      </w:pPr>
      <w:commentRangeStart w:id="195"/>
      <w:r w:rsidRPr="005F62F5">
        <w:rPr>
          <w:noProof/>
        </w:rPr>
        <w:drawing>
          <wp:anchor distT="0" distB="0" distL="114300" distR="114300" simplePos="0" relativeHeight="251658240" behindDoc="0" locked="0" layoutInCell="1" allowOverlap="1" wp14:anchorId="7DCCD1FF" wp14:editId="4ED9E8E5">
            <wp:simplePos x="0" y="0"/>
            <wp:positionH relativeFrom="margin">
              <wp:align>left</wp:align>
            </wp:positionH>
            <wp:positionV relativeFrom="paragraph">
              <wp:posOffset>286385</wp:posOffset>
            </wp:positionV>
            <wp:extent cx="5332730" cy="2950845"/>
            <wp:effectExtent l="0" t="0" r="127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16130"/>
                    <a:stretch/>
                  </pic:blipFill>
                  <pic:spPr bwMode="auto">
                    <a:xfrm>
                      <a:off x="0" y="0"/>
                      <a:ext cx="5332730" cy="295101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commentRangeEnd w:id="195"/>
      <w:r w:rsidR="00A51A27">
        <w:rPr>
          <w:rStyle w:val="CommentReference"/>
        </w:rPr>
        <w:commentReference w:id="195"/>
      </w:r>
      <w:r w:rsidR="005809FF">
        <w:t>T-test</w:t>
      </w:r>
    </w:p>
    <w:p w14:paraId="51A17E7E" w14:textId="4B1C9D3A" w:rsidR="005F62F5" w:rsidRPr="005F62F5" w:rsidRDefault="005F62F5" w:rsidP="005F62F5">
      <w:r>
        <w:fldChar w:fldCharType="begin"/>
      </w:r>
      <w:r>
        <w:instrText xml:space="preserve"> INCLUDEPICTURE "http://127.0.0.1:35531/chunk_output/4EA08C4382F83B95/31652BE2/ca3yhie5st7oc/000005.png" \* MERGEFORMATINET </w:instrText>
      </w:r>
      <w:r w:rsidR="004D56D5">
        <w:fldChar w:fldCharType="separate"/>
      </w:r>
      <w:r>
        <w:fldChar w:fldCharType="end"/>
      </w:r>
    </w:p>
    <w:p w14:paraId="3671C4E0" w14:textId="459A9C5E" w:rsidR="005F62F5" w:rsidRDefault="005F62F5" w:rsidP="005B3A3D"/>
    <w:p w14:paraId="576D9791" w14:textId="77777777" w:rsidR="005F62F5" w:rsidRDefault="005F62F5" w:rsidP="005B3A3D"/>
    <w:p w14:paraId="2297CF5D" w14:textId="225C7237" w:rsidR="005B3A3D" w:rsidRDefault="005B3A3D" w:rsidP="005B3A3D"/>
    <w:p w14:paraId="4F9667F8" w14:textId="581F7394" w:rsidR="005F62F5" w:rsidRDefault="005F62F5" w:rsidP="005B3A3D"/>
    <w:p w14:paraId="49A1D07A" w14:textId="5FC7BEBF" w:rsidR="005F62F5" w:rsidRDefault="005F62F5" w:rsidP="005B3A3D"/>
    <w:p w14:paraId="0CED8AD8" w14:textId="0FF431B3" w:rsidR="005F62F5" w:rsidRDefault="005F62F5" w:rsidP="005B3A3D"/>
    <w:p w14:paraId="26236078" w14:textId="3638972A" w:rsidR="005F62F5" w:rsidRDefault="005F62F5" w:rsidP="005B3A3D"/>
    <w:p w14:paraId="340BE93F" w14:textId="47FFD833" w:rsidR="005F62F5" w:rsidRDefault="005F62F5" w:rsidP="005B3A3D"/>
    <w:p w14:paraId="3D15ECDA" w14:textId="0D2C3640" w:rsidR="005F62F5" w:rsidRDefault="005F62F5" w:rsidP="005B3A3D"/>
    <w:p w14:paraId="7429DA90" w14:textId="77777777" w:rsidR="005F62F5" w:rsidRPr="005B3A3D" w:rsidRDefault="005F62F5" w:rsidP="005B3A3D"/>
    <w:p w14:paraId="5B0305CF" w14:textId="77777777" w:rsidR="005F62F5" w:rsidRDefault="005F62F5" w:rsidP="005B3A3D">
      <w:pPr>
        <w:pStyle w:val="Heading5"/>
      </w:pPr>
    </w:p>
    <w:p w14:paraId="3F9AFB7A" w14:textId="18C86623" w:rsidR="005B3A3D" w:rsidRPr="005B3A3D" w:rsidRDefault="005B3A3D" w:rsidP="005B3A3D">
      <w:pPr>
        <w:pStyle w:val="Heading5"/>
      </w:pPr>
      <w:bookmarkStart w:id="196" w:name="_Toc77684975"/>
      <w:r>
        <w:t>Final Classification</w:t>
      </w:r>
      <w:bookmarkEnd w:id="196"/>
      <w:r>
        <w:t xml:space="preserve"> </w:t>
      </w:r>
    </w:p>
    <w:p w14:paraId="28F66DAA" w14:textId="32264BE3" w:rsidR="005B3A3D" w:rsidRDefault="005809FF" w:rsidP="005809FF">
      <w:pPr>
        <w:pStyle w:val="ListParagraph"/>
        <w:numPr>
          <w:ilvl w:val="0"/>
          <w:numId w:val="1"/>
        </w:numPr>
      </w:pPr>
      <w:proofErr w:type="spellStart"/>
      <w:r>
        <w:t>Anova</w:t>
      </w:r>
      <w:proofErr w:type="spellEnd"/>
    </w:p>
    <w:p w14:paraId="0FECAE13" w14:textId="43546A88" w:rsidR="005B3A3D" w:rsidRDefault="005B3A3D" w:rsidP="005B3A3D">
      <w:commentRangeStart w:id="197"/>
      <w:r w:rsidRPr="005B3A3D">
        <w:rPr>
          <w:noProof/>
        </w:rPr>
        <w:drawing>
          <wp:inline distT="0" distB="0" distL="0" distR="0" wp14:anchorId="1887A9FE" wp14:editId="27912CCC">
            <wp:extent cx="5334462" cy="329212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4462" cy="3292125"/>
                    </a:xfrm>
                    <a:prstGeom prst="rect">
                      <a:avLst/>
                    </a:prstGeom>
                  </pic:spPr>
                </pic:pic>
              </a:graphicData>
            </a:graphic>
          </wp:inline>
        </w:drawing>
      </w:r>
      <w:commentRangeEnd w:id="197"/>
      <w:r w:rsidR="00A51A27">
        <w:rPr>
          <w:rStyle w:val="CommentReference"/>
        </w:rPr>
        <w:commentReference w:id="197"/>
      </w:r>
    </w:p>
    <w:p w14:paraId="4DFAA32A" w14:textId="23525D8F" w:rsidR="005B3A3D" w:rsidRDefault="005B3A3D" w:rsidP="005B3A3D"/>
    <w:p w14:paraId="29DC0A45" w14:textId="5AD72C9F" w:rsidR="005B3A3D" w:rsidRDefault="00EB3EEC" w:rsidP="005B3A3D">
      <w:r>
        <w:t xml:space="preserve">With each graph summarise and why this has led you on </w:t>
      </w:r>
      <w:commentRangeStart w:id="198"/>
      <w:r>
        <w:t xml:space="preserve">to study the spatial distribution </w:t>
      </w:r>
      <w:commentRangeEnd w:id="198"/>
      <w:r w:rsidR="00A51A27">
        <w:rPr>
          <w:rStyle w:val="CommentReference"/>
        </w:rPr>
        <w:commentReference w:id="198"/>
      </w:r>
    </w:p>
    <w:p w14:paraId="5AD47983" w14:textId="244670CE" w:rsidR="005B3A3D" w:rsidRDefault="005B3A3D" w:rsidP="005B3A3D"/>
    <w:p w14:paraId="1352B8B0" w14:textId="03877EE1" w:rsidR="00991B8A" w:rsidRDefault="00991B8A" w:rsidP="00EA6DCA"/>
    <w:p w14:paraId="67D23744" w14:textId="28F892BC" w:rsidR="00CF7877" w:rsidRDefault="00CF7877" w:rsidP="00CF7877">
      <w:pPr>
        <w:pStyle w:val="Heading3"/>
      </w:pPr>
      <w:bookmarkStart w:id="199" w:name="_Toc77684976"/>
      <w:commentRangeStart w:id="200"/>
      <w:r>
        <w:t>Sensitivity Analysis (RQ 2)</w:t>
      </w:r>
      <w:bookmarkEnd w:id="199"/>
    </w:p>
    <w:p w14:paraId="03B0D4C8" w14:textId="77777777" w:rsidR="00CF7877" w:rsidRPr="00CF7877" w:rsidRDefault="00CF7877" w:rsidP="00CF7877"/>
    <w:p w14:paraId="375F02B2" w14:textId="387F635D" w:rsidR="00CF7877" w:rsidRDefault="00CF7877" w:rsidP="00CF7877">
      <w:r>
        <w:t xml:space="preserve">In order to answer which of these predictor variables are most important or the most influential (i.e., the effect that changes in origin, grade, time, classification have on the </w:t>
      </w:r>
      <w:proofErr w:type="spellStart"/>
      <w:r>
        <w:t>missper</w:t>
      </w:r>
      <w:proofErr w:type="spellEnd"/>
      <w:r>
        <w:t xml:space="preserve"> rate). </w:t>
      </w:r>
    </w:p>
    <w:p w14:paraId="52F73946" w14:textId="31DFB23B" w:rsidR="00CF7877" w:rsidRDefault="00CF7877" w:rsidP="00CF7877">
      <w:r>
        <w:t>A sensitively analysis will also give insight into the robustness of the population size estimates against unobserved heterogeneity (used to account for the overdispersion in Poisson Regression)</w:t>
      </w:r>
    </w:p>
    <w:p w14:paraId="6DC55666" w14:textId="2E953969" w:rsidR="00CF7877" w:rsidRDefault="00CF7877" w:rsidP="00CF7877">
      <w:pPr>
        <w:pStyle w:val="ListParagraph"/>
        <w:numPr>
          <w:ilvl w:val="0"/>
          <w:numId w:val="1"/>
        </w:numPr>
      </w:pPr>
      <w:r>
        <w:t xml:space="preserve">Start with a poison regression, including interactions for unobserved confounders </w:t>
      </w:r>
    </w:p>
    <w:p w14:paraId="2DC8334F" w14:textId="6AC8BF72" w:rsidR="00CF7877" w:rsidRDefault="00CF7877" w:rsidP="00CF7877">
      <w:pPr>
        <w:pStyle w:val="ListParagraph"/>
        <w:numPr>
          <w:ilvl w:val="0"/>
          <w:numId w:val="1"/>
        </w:numPr>
      </w:pPr>
      <w:r>
        <w:t xml:space="preserve">Then run </w:t>
      </w:r>
      <w:r w:rsidR="005809FF">
        <w:t>the</w:t>
      </w:r>
      <w:r>
        <w:t xml:space="preserve"> sensitivity analysis </w:t>
      </w:r>
      <w:commentRangeEnd w:id="200"/>
      <w:r w:rsidR="00976A39">
        <w:rPr>
          <w:rStyle w:val="CommentReference"/>
        </w:rPr>
        <w:commentReference w:id="200"/>
      </w:r>
    </w:p>
    <w:p w14:paraId="715D030D" w14:textId="77777777" w:rsidR="00CF7877" w:rsidRDefault="00CF7877" w:rsidP="00CF7877"/>
    <w:p w14:paraId="51E8EA37" w14:textId="0B9F55EA" w:rsidR="00CF7877" w:rsidRDefault="00CF7877" w:rsidP="00EA6DCA"/>
    <w:p w14:paraId="7AAF997E" w14:textId="1A6BF653" w:rsidR="00CF7877" w:rsidRDefault="00CF7877" w:rsidP="00EA6DCA"/>
    <w:p w14:paraId="3AD585AD" w14:textId="5F6A76B1" w:rsidR="00CF7877" w:rsidRDefault="00CF7877" w:rsidP="00EA6DCA"/>
    <w:p w14:paraId="12585811" w14:textId="7F42F875" w:rsidR="00CF7877" w:rsidRDefault="00CF7877" w:rsidP="00EA6DCA"/>
    <w:p w14:paraId="47429BE9" w14:textId="5469240C" w:rsidR="00CF7877" w:rsidRDefault="00CF7877" w:rsidP="00EA6DCA"/>
    <w:p w14:paraId="6098CE0D" w14:textId="50A8BC54" w:rsidR="00CF7877" w:rsidRDefault="00CF7877" w:rsidP="00EA6DCA"/>
    <w:p w14:paraId="744DC81E" w14:textId="47BC7A7C" w:rsidR="00CF7877" w:rsidRDefault="00CF7877" w:rsidP="00EA6DCA"/>
    <w:p w14:paraId="025733CA" w14:textId="62668744" w:rsidR="00CF7877" w:rsidRDefault="00CF7877" w:rsidP="00EA6DCA"/>
    <w:p w14:paraId="1260377D" w14:textId="103D6C96" w:rsidR="00E46B2C" w:rsidRDefault="00E46B2C" w:rsidP="00EA6DCA"/>
    <w:p w14:paraId="1F7B767C" w14:textId="7C905F4D" w:rsidR="00E46B2C" w:rsidRDefault="00E46B2C" w:rsidP="00EA6DCA"/>
    <w:p w14:paraId="49A518CA" w14:textId="5CB49B3B" w:rsidR="00E46B2C" w:rsidRDefault="00E46B2C" w:rsidP="00EA6DCA"/>
    <w:p w14:paraId="17B41016" w14:textId="0E95511A" w:rsidR="00E46B2C" w:rsidRDefault="00E46B2C" w:rsidP="00EA6DCA"/>
    <w:p w14:paraId="1155039A" w14:textId="24BD02ED" w:rsidR="00E46B2C" w:rsidRDefault="00E46B2C" w:rsidP="00EA6DCA"/>
    <w:p w14:paraId="022603EF" w14:textId="2DD7A425" w:rsidR="00E46B2C" w:rsidRDefault="00E46B2C" w:rsidP="00EA6DCA"/>
    <w:p w14:paraId="44C0E670" w14:textId="4992FEF2" w:rsidR="00E46B2C" w:rsidRDefault="00E46B2C" w:rsidP="00EA6DCA"/>
    <w:p w14:paraId="274B6A20" w14:textId="5CFE979A" w:rsidR="00E46B2C" w:rsidRDefault="00E46B2C" w:rsidP="00EA6DCA"/>
    <w:p w14:paraId="2E0AE8A1" w14:textId="0C9C55DB" w:rsidR="00E46B2C" w:rsidRDefault="00E46B2C" w:rsidP="00EA6DCA"/>
    <w:p w14:paraId="6496655C" w14:textId="34906FF4" w:rsidR="00E46B2C" w:rsidRDefault="00E46B2C" w:rsidP="00EA6DCA"/>
    <w:p w14:paraId="2423A8BA" w14:textId="55B63ED6" w:rsidR="00E46B2C" w:rsidRDefault="00E46B2C" w:rsidP="00EA6DCA"/>
    <w:p w14:paraId="4B9573E7" w14:textId="10E191CD" w:rsidR="00E46B2C" w:rsidRDefault="00E46B2C" w:rsidP="00EA6DCA"/>
    <w:p w14:paraId="38A310C8" w14:textId="69A56A3E" w:rsidR="00E46B2C" w:rsidRDefault="00E46B2C" w:rsidP="00EA6DCA"/>
    <w:p w14:paraId="09E9BEDE" w14:textId="77777777" w:rsidR="00E46B2C" w:rsidRDefault="00E46B2C" w:rsidP="00EA6DCA"/>
    <w:p w14:paraId="65289A51" w14:textId="7FD3F5AF" w:rsidR="00EA6DCA" w:rsidDel="00970608" w:rsidRDefault="00EA6DCA" w:rsidP="00EA6DCA">
      <w:pPr>
        <w:pStyle w:val="Heading3"/>
        <w:rPr>
          <w:moveFrom w:id="201" w:author="Reka Solymosi" w:date="2021-07-22T14:38:00Z"/>
        </w:rPr>
      </w:pPr>
      <w:bookmarkStart w:id="202" w:name="_Toc77684977"/>
      <w:moveFromRangeStart w:id="203" w:author="Reka Solymosi" w:date="2021-07-22T14:38:00Z" w:name="move77857124"/>
      <w:moveFrom w:id="204" w:author="Reka Solymosi" w:date="2021-07-22T14:38:00Z">
        <w:r w:rsidDel="00970608">
          <w:t>Spatial</w:t>
        </w:r>
        <w:r w:rsidR="00E46B2C" w:rsidDel="00970608">
          <w:t xml:space="preserve"> and Temporal </w:t>
        </w:r>
        <w:r w:rsidR="00991B8A" w:rsidDel="00970608">
          <w:t xml:space="preserve">Distribution </w:t>
        </w:r>
        <w:r w:rsidR="00CF7877" w:rsidDel="00970608">
          <w:t>(RQ 3)</w:t>
        </w:r>
        <w:bookmarkEnd w:id="202"/>
      </w:moveFrom>
    </w:p>
    <w:p w14:paraId="19CCB10D" w14:textId="6F0197E7" w:rsidR="00991B8A" w:rsidDel="00970608" w:rsidRDefault="005809FF" w:rsidP="005809FF">
      <w:pPr>
        <w:pStyle w:val="ListParagraph"/>
        <w:numPr>
          <w:ilvl w:val="0"/>
          <w:numId w:val="1"/>
        </w:numPr>
        <w:rPr>
          <w:moveFrom w:id="205" w:author="Reka Solymosi" w:date="2021-07-22T14:38:00Z"/>
        </w:rPr>
      </w:pPr>
      <w:moveFrom w:id="206" w:author="Reka Solymosi" w:date="2021-07-22T14:38:00Z">
        <w:r w:rsidDel="00970608">
          <w:t xml:space="preserve">This section aims to highlight the distribution of missing incidents in Cheshire from 2015:2020 </w:t>
        </w:r>
      </w:moveFrom>
    </w:p>
    <w:p w14:paraId="624E5ED6" w14:textId="7B6D69B5" w:rsidR="005809FF" w:rsidRPr="00991B8A" w:rsidDel="00970608" w:rsidRDefault="005809FF" w:rsidP="005809FF">
      <w:pPr>
        <w:pStyle w:val="ListParagraph"/>
        <w:numPr>
          <w:ilvl w:val="0"/>
          <w:numId w:val="1"/>
        </w:numPr>
        <w:rPr>
          <w:moveFrom w:id="207" w:author="Reka Solymosi" w:date="2021-07-22T14:38:00Z"/>
        </w:rPr>
      </w:pPr>
      <w:moveFrom w:id="208" w:author="Reka Solymosi" w:date="2021-07-22T14:38:00Z">
        <w:r w:rsidDel="00970608">
          <w:t xml:space="preserve">Then to examine the spatial autocorrelation to examine whether incidents are independent of one another, and to identify clustering (or outliers) </w:t>
        </w:r>
      </w:moveFrom>
    </w:p>
    <w:p w14:paraId="61B50524" w14:textId="5D5E0D04" w:rsidR="00EA6DCA" w:rsidDel="00970608" w:rsidRDefault="00EA6DCA" w:rsidP="00EA6DCA">
      <w:pPr>
        <w:pStyle w:val="Heading5"/>
        <w:rPr>
          <w:moveFrom w:id="209" w:author="Reka Solymosi" w:date="2021-07-22T14:38:00Z"/>
        </w:rPr>
      </w:pPr>
      <w:bookmarkStart w:id="210" w:name="_Toc77684978"/>
      <w:moveFrom w:id="211" w:author="Reka Solymosi" w:date="2021-07-22T14:38:00Z">
        <w:r w:rsidDel="00970608">
          <w:t>General trend of MP</w:t>
        </w:r>
        <w:r w:rsidR="00991B8A" w:rsidDel="00970608">
          <w:t xml:space="preserve"> across LSOAs</w:t>
        </w:r>
        <w:bookmarkEnd w:id="210"/>
        <w:r w:rsidR="00991B8A" w:rsidDel="00970608">
          <w:t xml:space="preserve"> </w:t>
        </w:r>
      </w:moveFrom>
    </w:p>
    <w:p w14:paraId="68046DE2" w14:textId="7C2630EF" w:rsidR="00991B8A" w:rsidDel="00970608" w:rsidRDefault="00991B8A" w:rsidP="00991B8A">
      <w:pPr>
        <w:rPr>
          <w:moveFrom w:id="212" w:author="Reka Solymosi" w:date="2021-07-22T14:38:00Z"/>
        </w:rPr>
      </w:pPr>
    </w:p>
    <w:p w14:paraId="7343CCC2" w14:textId="78C302C5" w:rsidR="00991B8A" w:rsidDel="00970608" w:rsidRDefault="00991B8A" w:rsidP="00991B8A">
      <w:pPr>
        <w:jc w:val="center"/>
        <w:rPr>
          <w:moveFrom w:id="213" w:author="Reka Solymosi" w:date="2021-07-22T14:38:00Z"/>
        </w:rPr>
      </w:pPr>
      <w:commentRangeStart w:id="214"/>
      <w:moveFrom w:id="215" w:author="Reka Solymosi" w:date="2021-07-22T14:38:00Z">
        <w:r w:rsidRPr="00991B8A" w:rsidDel="00970608">
          <w:rPr>
            <w:noProof/>
          </w:rPr>
          <w:lastRenderedPageBreak/>
          <w:drawing>
            <wp:inline distT="0" distB="0" distL="0" distR="0" wp14:anchorId="00768F0B" wp14:editId="5F5A511E">
              <wp:extent cx="5334462" cy="329212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462" cy="3292125"/>
                      </a:xfrm>
                      <a:prstGeom prst="rect">
                        <a:avLst/>
                      </a:prstGeom>
                    </pic:spPr>
                  </pic:pic>
                </a:graphicData>
              </a:graphic>
            </wp:inline>
          </w:drawing>
        </w:r>
        <w:commentRangeEnd w:id="214"/>
        <w:r w:rsidR="00AC2B90" w:rsidDel="00970608">
          <w:rPr>
            <w:rStyle w:val="CommentReference"/>
          </w:rPr>
          <w:commentReference w:id="214"/>
        </w:r>
      </w:moveFrom>
    </w:p>
    <w:p w14:paraId="774C397A" w14:textId="6C4E34FA" w:rsidR="00991B8A" w:rsidDel="00970608" w:rsidRDefault="00991B8A" w:rsidP="00991B8A">
      <w:pPr>
        <w:rPr>
          <w:moveFrom w:id="216" w:author="Reka Solymosi" w:date="2021-07-22T14:38:00Z"/>
        </w:rPr>
      </w:pPr>
    </w:p>
    <w:p w14:paraId="3308B3E2" w14:textId="4A795B97" w:rsidR="00991B8A" w:rsidRPr="00991B8A" w:rsidDel="00970608" w:rsidRDefault="00991B8A" w:rsidP="00991B8A">
      <w:pPr>
        <w:pStyle w:val="Heading5"/>
        <w:rPr>
          <w:moveFrom w:id="217" w:author="Reka Solymosi" w:date="2021-07-22T14:38:00Z"/>
        </w:rPr>
      </w:pPr>
      <w:bookmarkStart w:id="218" w:name="_Toc77684979"/>
      <w:moveFrom w:id="219" w:author="Reka Solymosi" w:date="2021-07-22T14:38:00Z">
        <w:r w:rsidDel="00970608">
          <w:t>Quantile Classification</w:t>
        </w:r>
        <w:bookmarkEnd w:id="218"/>
        <w:r w:rsidDel="00970608">
          <w:t xml:space="preserve"> </w:t>
        </w:r>
      </w:moveFrom>
    </w:p>
    <w:p w14:paraId="036CAB2F" w14:textId="2CBB91B7" w:rsidR="00991B8A" w:rsidDel="00970608" w:rsidRDefault="00991B8A" w:rsidP="00991B8A">
      <w:pPr>
        <w:rPr>
          <w:moveFrom w:id="220" w:author="Reka Solymosi" w:date="2021-07-22T14:38:00Z"/>
        </w:rPr>
      </w:pPr>
    </w:p>
    <w:p w14:paraId="7E849D8F" w14:textId="6E793A24" w:rsidR="00991B8A" w:rsidDel="00970608" w:rsidRDefault="00991B8A" w:rsidP="00991B8A">
      <w:pPr>
        <w:jc w:val="center"/>
        <w:rPr>
          <w:moveFrom w:id="221" w:author="Reka Solymosi" w:date="2021-07-22T14:38:00Z"/>
        </w:rPr>
      </w:pPr>
      <w:commentRangeStart w:id="222"/>
      <w:moveFrom w:id="223" w:author="Reka Solymosi" w:date="2021-07-22T14:38:00Z">
        <w:r w:rsidDel="00970608">
          <w:rPr>
            <w:noProof/>
          </w:rPr>
          <w:drawing>
            <wp:inline distT="0" distB="0" distL="0" distR="0" wp14:anchorId="5604D0F1" wp14:editId="44DBF348">
              <wp:extent cx="4674716" cy="23691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cstate="print">
                        <a:extLst>
                          <a:ext uri="{28A0092B-C50C-407E-A947-70E740481C1C}">
                            <a14:useLocalDpi xmlns:a14="http://schemas.microsoft.com/office/drawing/2010/main" val="0"/>
                          </a:ext>
                        </a:extLst>
                      </a:blip>
                      <a:srcRect l="53242" t="16333" r="16003" b="28258"/>
                      <a:stretch/>
                    </pic:blipFill>
                    <pic:spPr bwMode="auto">
                      <a:xfrm>
                        <a:off x="0" y="0"/>
                        <a:ext cx="4694578" cy="2379193"/>
                      </a:xfrm>
                      <a:prstGeom prst="rect">
                        <a:avLst/>
                      </a:prstGeom>
                      <a:ln>
                        <a:noFill/>
                      </a:ln>
                      <a:extLst>
                        <a:ext uri="{53640926-AAD7-44D8-BBD7-CCE9431645EC}">
                          <a14:shadowObscured xmlns:a14="http://schemas.microsoft.com/office/drawing/2010/main"/>
                        </a:ext>
                      </a:extLst>
                    </pic:spPr>
                  </pic:pic>
                </a:graphicData>
              </a:graphic>
            </wp:inline>
          </w:drawing>
        </w:r>
        <w:commentRangeEnd w:id="222"/>
        <w:r w:rsidR="00970608" w:rsidDel="00970608">
          <w:rPr>
            <w:rStyle w:val="CommentReference"/>
          </w:rPr>
          <w:commentReference w:id="222"/>
        </w:r>
      </w:moveFrom>
    </w:p>
    <w:p w14:paraId="34117B23" w14:textId="3BB86633" w:rsidR="00991B8A" w:rsidDel="00970608" w:rsidRDefault="00991B8A" w:rsidP="00991B8A">
      <w:pPr>
        <w:rPr>
          <w:moveFrom w:id="224" w:author="Reka Solymosi" w:date="2021-07-22T14:38:00Z"/>
        </w:rPr>
      </w:pPr>
    </w:p>
    <w:p w14:paraId="2C801EC5" w14:textId="2C357464" w:rsidR="00991B8A" w:rsidDel="00970608" w:rsidRDefault="00991B8A" w:rsidP="00991B8A">
      <w:pPr>
        <w:rPr>
          <w:moveFrom w:id="225" w:author="Reka Solymosi" w:date="2021-07-22T14:38:00Z"/>
        </w:rPr>
      </w:pPr>
    </w:p>
    <w:p w14:paraId="2C66D7CF" w14:textId="19BEED35" w:rsidR="00991B8A" w:rsidDel="00970608" w:rsidRDefault="00991B8A" w:rsidP="00991B8A">
      <w:pPr>
        <w:rPr>
          <w:moveFrom w:id="226" w:author="Reka Solymosi" w:date="2021-07-22T14:38:00Z"/>
        </w:rPr>
      </w:pPr>
    </w:p>
    <w:p w14:paraId="2C6A67A6" w14:textId="4C9ECBAA" w:rsidR="00991B8A" w:rsidDel="00970608" w:rsidRDefault="00991B8A" w:rsidP="00991B8A">
      <w:pPr>
        <w:rPr>
          <w:moveFrom w:id="227" w:author="Reka Solymosi" w:date="2021-07-22T14:38:00Z"/>
        </w:rPr>
      </w:pPr>
    </w:p>
    <w:p w14:paraId="5338F052" w14:textId="742932E7" w:rsidR="00991B8A" w:rsidDel="00970608" w:rsidRDefault="00991B8A" w:rsidP="00991B8A">
      <w:pPr>
        <w:pStyle w:val="Heading5"/>
        <w:rPr>
          <w:moveFrom w:id="228" w:author="Reka Solymosi" w:date="2021-07-22T14:38:00Z"/>
        </w:rPr>
      </w:pPr>
      <w:bookmarkStart w:id="229" w:name="_Toc77684980"/>
      <w:moveFrom w:id="230" w:author="Reka Solymosi" w:date="2021-07-22T14:38:00Z">
        <w:r w:rsidDel="00970608">
          <w:lastRenderedPageBreak/>
          <w:t>LISA</w:t>
        </w:r>
        <w:bookmarkEnd w:id="229"/>
        <w:r w:rsidDel="00970608">
          <w:t xml:space="preserve"> </w:t>
        </w:r>
      </w:moveFrom>
    </w:p>
    <w:p w14:paraId="0C8BE508" w14:textId="7555AD07" w:rsidR="00991B8A" w:rsidDel="00970608" w:rsidRDefault="00991B8A" w:rsidP="00991B8A">
      <w:pPr>
        <w:rPr>
          <w:moveFrom w:id="231" w:author="Reka Solymosi" w:date="2021-07-22T14:38:00Z"/>
        </w:rPr>
      </w:pPr>
      <w:moveFrom w:id="232" w:author="Reka Solymosi" w:date="2021-07-22T14:38:00Z">
        <w:r w:rsidRPr="00991B8A" w:rsidDel="00970608">
          <w:rPr>
            <w:noProof/>
          </w:rPr>
          <w:drawing>
            <wp:anchor distT="0" distB="0" distL="114300" distR="114300" simplePos="0" relativeHeight="251659264" behindDoc="0" locked="0" layoutInCell="1" allowOverlap="1" wp14:anchorId="018399D8" wp14:editId="64EAF57D">
              <wp:simplePos x="0" y="0"/>
              <wp:positionH relativeFrom="margin">
                <wp:align>center</wp:align>
              </wp:positionH>
              <wp:positionV relativeFrom="paragraph">
                <wp:posOffset>236162</wp:posOffset>
              </wp:positionV>
              <wp:extent cx="5334462" cy="3292125"/>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34462" cy="3292125"/>
                      </a:xfrm>
                      <a:prstGeom prst="rect">
                        <a:avLst/>
                      </a:prstGeom>
                    </pic:spPr>
                  </pic:pic>
                </a:graphicData>
              </a:graphic>
            </wp:anchor>
          </w:drawing>
        </w:r>
        <w:r w:rsidDel="00970608">
          <w:fldChar w:fldCharType="begin"/>
        </w:r>
        <w:r w:rsidDel="00970608">
          <w:instrText xml:space="preserve"> INCLUDEPICTURE "http://127.0.0.1:35531/chunk_output/4EA08C4382F83B95/58CA9999/cx1awxj6qpcij/000003.png" \* MERGEFORMATINET </w:instrText>
        </w:r>
        <w:r w:rsidR="004D56D5">
          <w:fldChar w:fldCharType="separate"/>
        </w:r>
        <w:r w:rsidDel="00970608">
          <w:fldChar w:fldCharType="end"/>
        </w:r>
      </w:moveFrom>
    </w:p>
    <w:p w14:paraId="7F86B5FD" w14:textId="72DBEAEA" w:rsidR="00991B8A" w:rsidDel="00970608" w:rsidRDefault="00991B8A" w:rsidP="00991B8A">
      <w:pPr>
        <w:rPr>
          <w:moveFrom w:id="233" w:author="Reka Solymosi" w:date="2021-07-22T14:38:00Z"/>
        </w:rPr>
      </w:pPr>
    </w:p>
    <w:p w14:paraId="1721E416" w14:textId="79CFF922" w:rsidR="00991B8A" w:rsidDel="00970608" w:rsidRDefault="00991B8A" w:rsidP="00991B8A">
      <w:pPr>
        <w:rPr>
          <w:moveFrom w:id="234" w:author="Reka Solymosi" w:date="2021-07-22T14:38:00Z"/>
        </w:rPr>
      </w:pPr>
    </w:p>
    <w:p w14:paraId="5098084E" w14:textId="4B9CAD77" w:rsidR="00991B8A" w:rsidRPr="00991B8A" w:rsidDel="00970608" w:rsidRDefault="00991B8A" w:rsidP="00991B8A">
      <w:pPr>
        <w:pStyle w:val="NoSpacing"/>
        <w:rPr>
          <w:moveFrom w:id="235" w:author="Reka Solymosi" w:date="2021-07-22T14:38:00Z"/>
        </w:rPr>
      </w:pPr>
      <w:moveFrom w:id="236" w:author="Reka Solymosi" w:date="2021-07-22T14:38:00Z">
        <w:r w:rsidRPr="00991B8A" w:rsidDel="00970608">
          <w:t xml:space="preserve">Using the </w:t>
        </w:r>
        <w:r w:rsidR="004675C1" w:rsidRPr="00991B8A" w:rsidDel="00970608">
          <w:t>queen’s</w:t>
        </w:r>
        <w:r w:rsidRPr="00991B8A" w:rsidDel="00970608">
          <w:t xml:space="preserve"> criteria, created a weighted list matrix</w:t>
        </w:r>
      </w:moveFrom>
    </w:p>
    <w:p w14:paraId="738375D8" w14:textId="54B79A20" w:rsidR="00991B8A" w:rsidRPr="00991B8A" w:rsidDel="00970608" w:rsidRDefault="00991B8A" w:rsidP="00991B8A">
      <w:pPr>
        <w:pStyle w:val="NoSpacing"/>
        <w:rPr>
          <w:moveFrom w:id="237" w:author="Reka Solymosi" w:date="2021-07-22T14:38:00Z"/>
        </w:rPr>
      </w:pPr>
    </w:p>
    <w:p w14:paraId="154CD3AF" w14:textId="79BE74D1" w:rsidR="00991B8A" w:rsidRPr="00991B8A" w:rsidDel="00970608" w:rsidRDefault="00991B8A" w:rsidP="00991B8A">
      <w:pPr>
        <w:pStyle w:val="NoSpacing"/>
        <w:rPr>
          <w:moveFrom w:id="238" w:author="Reka Solymosi" w:date="2021-07-22T14:38:00Z"/>
        </w:rPr>
      </w:pPr>
      <w:moveFrom w:id="239" w:author="Reka Solymosi" w:date="2021-07-22T14:38:00Z">
        <w:r w:rsidRPr="00991B8A" w:rsidDel="00970608">
          <w:t xml:space="preserve">There is a positive spatial autocorrelation. with a moran value of 0.23 and a p value of of 1e-05 we can conclude that there is indeed significant global spatial autocorrelation (the spatial processes promoting the observed pattern of values is random by chance), so what is driving this measure. </w:t>
        </w:r>
      </w:moveFrom>
    </w:p>
    <w:p w14:paraId="3F61AFEC" w14:textId="1A946353" w:rsidR="00991B8A" w:rsidRPr="00991B8A" w:rsidDel="00970608" w:rsidRDefault="00991B8A" w:rsidP="00991B8A">
      <w:pPr>
        <w:pStyle w:val="NoSpacing"/>
        <w:rPr>
          <w:moveFrom w:id="240" w:author="Reka Solymosi" w:date="2021-07-22T14:38:00Z"/>
        </w:rPr>
      </w:pPr>
    </w:p>
    <w:p w14:paraId="2BD0BC5A" w14:textId="04BDAF5B" w:rsidR="00991B8A" w:rsidRPr="00991B8A" w:rsidDel="00970608" w:rsidRDefault="00991B8A" w:rsidP="00991B8A">
      <w:pPr>
        <w:pStyle w:val="NoSpacing"/>
        <w:rPr>
          <w:moveFrom w:id="241" w:author="Reka Solymosi" w:date="2021-07-22T14:38:00Z"/>
        </w:rPr>
      </w:pPr>
      <w:commentRangeStart w:id="242"/>
      <w:moveFrom w:id="243" w:author="Reka Solymosi" w:date="2021-07-22T14:38:00Z">
        <w:r w:rsidRPr="00991B8A" w:rsidDel="00970608">
          <w:t>LISA map is telling us that there was some moderate clustering of mp in Cheshire</w:t>
        </w:r>
        <w:commentRangeEnd w:id="242"/>
        <w:r w:rsidR="00970608" w:rsidDel="00970608">
          <w:rPr>
            <w:rStyle w:val="CommentReference"/>
          </w:rPr>
          <w:commentReference w:id="242"/>
        </w:r>
      </w:moveFrom>
    </w:p>
    <w:p w14:paraId="1EDED935" w14:textId="7BFCDD18" w:rsidR="00991B8A" w:rsidDel="00970608" w:rsidRDefault="00991B8A" w:rsidP="00991B8A">
      <w:pPr>
        <w:rPr>
          <w:moveFrom w:id="244" w:author="Reka Solymosi" w:date="2021-07-22T14:38:00Z"/>
        </w:rPr>
      </w:pPr>
    </w:p>
    <w:p w14:paraId="2E390C13" w14:textId="2EBAD3E9" w:rsidR="00991B8A" w:rsidDel="00970608" w:rsidRDefault="00991B8A" w:rsidP="00991B8A">
      <w:pPr>
        <w:rPr>
          <w:moveFrom w:id="245" w:author="Reka Solymosi" w:date="2021-07-22T14:38:00Z"/>
        </w:rPr>
      </w:pPr>
    </w:p>
    <w:p w14:paraId="1C57B598" w14:textId="50606497" w:rsidR="00991B8A" w:rsidDel="00970608" w:rsidRDefault="00991B8A" w:rsidP="00CF7877">
      <w:pPr>
        <w:rPr>
          <w:moveFrom w:id="246" w:author="Reka Solymosi" w:date="2021-07-22T14:38:00Z"/>
        </w:rPr>
      </w:pPr>
    </w:p>
    <w:p w14:paraId="3CED7F44" w14:textId="1CFFD19F" w:rsidR="00CF7877" w:rsidDel="00970608" w:rsidRDefault="00CF7877" w:rsidP="00CF7877">
      <w:pPr>
        <w:rPr>
          <w:moveFrom w:id="247" w:author="Reka Solymosi" w:date="2021-07-22T14:38:00Z"/>
        </w:rPr>
      </w:pPr>
    </w:p>
    <w:p w14:paraId="4EAD27B8" w14:textId="1D196F4B" w:rsidR="00991B8A" w:rsidDel="00970608" w:rsidRDefault="00991B8A" w:rsidP="00991B8A">
      <w:pPr>
        <w:rPr>
          <w:moveFrom w:id="248" w:author="Reka Solymosi" w:date="2021-07-22T14:38:00Z"/>
        </w:rPr>
      </w:pPr>
    </w:p>
    <w:moveFromRangeEnd w:id="203"/>
    <w:p w14:paraId="31237DA4" w14:textId="3997B9F2" w:rsidR="00991B8A" w:rsidRDefault="00991B8A" w:rsidP="00991B8A"/>
    <w:p w14:paraId="0CC549B1" w14:textId="07A8B770" w:rsidR="00991B8A" w:rsidRDefault="00991B8A" w:rsidP="00991B8A"/>
    <w:p w14:paraId="6E91F6A3" w14:textId="70AFB8D5" w:rsidR="00991B8A" w:rsidRDefault="00991B8A" w:rsidP="00991B8A"/>
    <w:p w14:paraId="2052B9B1" w14:textId="20AA8DF3" w:rsidR="00991B8A" w:rsidRDefault="00991B8A" w:rsidP="00991B8A"/>
    <w:p w14:paraId="3CED6051" w14:textId="2944F7B8" w:rsidR="00991B8A" w:rsidRPr="00976A39" w:rsidRDefault="00976A39" w:rsidP="00991B8A">
      <w:pPr>
        <w:rPr>
          <w:b/>
          <w:bCs/>
          <w:rPrChange w:id="249" w:author="Reka Solymosi" w:date="2021-07-22T15:26:00Z">
            <w:rPr/>
          </w:rPrChange>
        </w:rPr>
      </w:pPr>
      <w:ins w:id="250" w:author="Reka Solymosi" w:date="2021-07-22T15:26:00Z">
        <w:r w:rsidRPr="00976A39">
          <w:rPr>
            <w:b/>
            <w:bCs/>
            <w:rPrChange w:id="251" w:author="Reka Solymosi" w:date="2021-07-22T15:26:00Z">
              <w:rPr/>
            </w:rPrChange>
          </w:rPr>
          <w:t>III. Environmental/ neighbourhood level correlates of missing incidents</w:t>
        </w:r>
      </w:ins>
    </w:p>
    <w:p w14:paraId="0CF67304" w14:textId="68C4382D" w:rsidR="00991B8A" w:rsidRDefault="00991B8A" w:rsidP="00991B8A">
      <w:pPr>
        <w:pStyle w:val="Heading3"/>
      </w:pPr>
      <w:bookmarkStart w:id="252" w:name="_Toc77684981"/>
      <w:r>
        <w:lastRenderedPageBreak/>
        <w:t>IMD</w:t>
      </w:r>
      <w:r w:rsidR="00CF7877">
        <w:t xml:space="preserve"> (RQ 4)</w:t>
      </w:r>
      <w:bookmarkEnd w:id="252"/>
    </w:p>
    <w:p w14:paraId="78AD194F" w14:textId="313AEF1D" w:rsidR="005809FF" w:rsidRDefault="005809FF" w:rsidP="005809FF">
      <w:pPr>
        <w:pStyle w:val="ListParagraph"/>
        <w:numPr>
          <w:ilvl w:val="0"/>
          <w:numId w:val="1"/>
        </w:numPr>
      </w:pPr>
      <w:r>
        <w:t xml:space="preserve">Following the literature, vulnerability in missing incidents can be classed within levels of poverty and economic instability. Therefore, the IMD was used to explore this association through conducting a spatial regression </w:t>
      </w:r>
    </w:p>
    <w:p w14:paraId="651D01DC" w14:textId="525226D9" w:rsidR="005809FF" w:rsidRPr="00991B8A" w:rsidRDefault="005809FF" w:rsidP="00991B8A">
      <w:pPr>
        <w:pStyle w:val="ListParagraph"/>
        <w:numPr>
          <w:ilvl w:val="0"/>
          <w:numId w:val="1"/>
        </w:numPr>
      </w:pPr>
      <w:r>
        <w:t xml:space="preserve">Additionally, this section examines the distribution of IMD rates and the proportion of those LSOAs </w:t>
      </w:r>
      <w:commentRangeStart w:id="253"/>
      <w:r>
        <w:t>classed as high risk</w:t>
      </w:r>
      <w:commentRangeEnd w:id="253"/>
      <w:r w:rsidR="00976A39">
        <w:rPr>
          <w:rStyle w:val="CommentReference"/>
        </w:rPr>
        <w:commentReference w:id="253"/>
      </w:r>
      <w:r>
        <w:t xml:space="preserve">, </w:t>
      </w:r>
      <w:commentRangeStart w:id="254"/>
      <w:r>
        <w:t xml:space="preserve">the response time and the call origin </w:t>
      </w:r>
      <w:commentRangeEnd w:id="254"/>
      <w:r w:rsidR="00976A39">
        <w:rPr>
          <w:rStyle w:val="CommentReference"/>
        </w:rPr>
        <w:commentReference w:id="254"/>
      </w:r>
    </w:p>
    <w:p w14:paraId="61885F82" w14:textId="7B5FBDA1" w:rsidR="00991B8A" w:rsidRDefault="00991B8A" w:rsidP="00991B8A">
      <w:pPr>
        <w:pStyle w:val="Heading5"/>
      </w:pPr>
      <w:bookmarkStart w:id="255" w:name="_Toc77684982"/>
      <w:r>
        <w:t>Total count from LSOAs in each IMD decile 2015:2020</w:t>
      </w:r>
      <w:bookmarkEnd w:id="255"/>
      <w:r>
        <w:t xml:space="preserve"> </w:t>
      </w:r>
    </w:p>
    <w:p w14:paraId="3C086C77" w14:textId="4F7F698A" w:rsidR="00991B8A" w:rsidRDefault="00991B8A" w:rsidP="00991B8A">
      <w:r w:rsidRPr="00991B8A">
        <w:rPr>
          <w:noProof/>
        </w:rPr>
        <w:drawing>
          <wp:anchor distT="0" distB="0" distL="114300" distR="114300" simplePos="0" relativeHeight="251660288" behindDoc="0" locked="0" layoutInCell="1" allowOverlap="1" wp14:anchorId="3D0281A3" wp14:editId="256F6732">
            <wp:simplePos x="0" y="0"/>
            <wp:positionH relativeFrom="column">
              <wp:posOffset>187037</wp:posOffset>
            </wp:positionH>
            <wp:positionV relativeFrom="paragraph">
              <wp:posOffset>181379</wp:posOffset>
            </wp:positionV>
            <wp:extent cx="5334462" cy="3292125"/>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34462" cy="3292125"/>
                    </a:xfrm>
                    <a:prstGeom prst="rect">
                      <a:avLst/>
                    </a:prstGeom>
                  </pic:spPr>
                </pic:pic>
              </a:graphicData>
            </a:graphic>
          </wp:anchor>
        </w:drawing>
      </w:r>
      <w:r>
        <w:fldChar w:fldCharType="begin"/>
      </w:r>
      <w:r>
        <w:instrText xml:space="preserve"> INCLUDEPICTURE "http://127.0.0.1:35531/chunk_output/4EA08C4382F83B95/58CA9999/ch1z9xfgk8db5/000002.png" \* MERGEFORMATINET </w:instrText>
      </w:r>
      <w:r w:rsidR="004D56D5">
        <w:fldChar w:fldCharType="separate"/>
      </w:r>
      <w:r>
        <w:fldChar w:fldCharType="end"/>
      </w:r>
    </w:p>
    <w:p w14:paraId="0A597977" w14:textId="77777777" w:rsidR="00991B8A" w:rsidRDefault="00991B8A" w:rsidP="00991B8A"/>
    <w:p w14:paraId="78932F9C" w14:textId="4526A2EF" w:rsidR="00EA6DCA" w:rsidRDefault="00991B8A" w:rsidP="00EA6DCA">
      <w:pPr>
        <w:pStyle w:val="Heading5"/>
      </w:pPr>
      <w:bookmarkStart w:id="256" w:name="_Toc77684983"/>
      <w:r>
        <w:lastRenderedPageBreak/>
        <w:t>Mapping</w:t>
      </w:r>
      <w:r w:rsidR="00EA6DCA">
        <w:t xml:space="preserve"> IMD</w:t>
      </w:r>
      <w:bookmarkEnd w:id="256"/>
    </w:p>
    <w:p w14:paraId="78E9A463" w14:textId="7376D79F" w:rsidR="00991B8A" w:rsidRDefault="00991B8A" w:rsidP="00991B8A">
      <w:r w:rsidRPr="00991B8A">
        <w:rPr>
          <w:noProof/>
        </w:rPr>
        <w:drawing>
          <wp:anchor distT="0" distB="0" distL="114300" distR="114300" simplePos="0" relativeHeight="251661312" behindDoc="0" locked="0" layoutInCell="1" allowOverlap="1" wp14:anchorId="71350709" wp14:editId="03E63B7A">
            <wp:simplePos x="0" y="0"/>
            <wp:positionH relativeFrom="column">
              <wp:posOffset>85725</wp:posOffset>
            </wp:positionH>
            <wp:positionV relativeFrom="paragraph">
              <wp:posOffset>238125</wp:posOffset>
            </wp:positionV>
            <wp:extent cx="5443855" cy="3359150"/>
            <wp:effectExtent l="0" t="0" r="444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43855" cy="3359150"/>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INCLUDEPICTURE "http://127.0.0.1:35531/chunk_output/4EA08C4382F83B95/58CA9999/cv7tfsl6xwijk/000003.png" \* MERGEFORMATINET </w:instrText>
      </w:r>
      <w:r w:rsidR="004D56D5">
        <w:fldChar w:fldCharType="separate"/>
      </w:r>
      <w:r>
        <w:fldChar w:fldCharType="end"/>
      </w:r>
    </w:p>
    <w:p w14:paraId="5C13ACBD" w14:textId="48B580F8" w:rsidR="00991B8A" w:rsidRDefault="00991B8A" w:rsidP="00991B8A">
      <w:r>
        <w:fldChar w:fldCharType="begin"/>
      </w:r>
      <w:r>
        <w:instrText xml:space="preserve"> INCLUDEPICTURE "http://127.0.0.1:35531/chunk_output/4EA08C4382F83B95/58CA9999/cv7tfsl6xwijk/000002.png" \* MERGEFORMATINET </w:instrText>
      </w:r>
      <w:r w:rsidR="004D56D5">
        <w:fldChar w:fldCharType="separate"/>
      </w:r>
      <w:r>
        <w:fldChar w:fldCharType="end"/>
      </w:r>
    </w:p>
    <w:p w14:paraId="3F15D99D" w14:textId="63948E7D" w:rsidR="00991B8A" w:rsidRDefault="00991B8A" w:rsidP="00991B8A">
      <w:pPr>
        <w:pStyle w:val="Heading5"/>
      </w:pPr>
      <w:bookmarkStart w:id="257" w:name="_Toc77684984"/>
      <w:r>
        <w:t>Non-Spatial Regression: Missing Rate and Deprivation Decile</w:t>
      </w:r>
      <w:bookmarkEnd w:id="257"/>
      <w:r>
        <w:t xml:space="preserve"> </w:t>
      </w:r>
    </w:p>
    <w:p w14:paraId="6FD90ED6" w14:textId="751B0FD1" w:rsidR="00991B8A" w:rsidRDefault="00991B8A" w:rsidP="00991B8A"/>
    <w:p w14:paraId="2A3AAA4E" w14:textId="00FE6F19" w:rsidR="00991B8A" w:rsidRDefault="00604229" w:rsidP="00604229">
      <w:pPr>
        <w:jc w:val="center"/>
      </w:pPr>
      <w:r>
        <w:rPr>
          <w:noProof/>
        </w:rPr>
        <w:drawing>
          <wp:inline distT="0" distB="0" distL="0" distR="0" wp14:anchorId="3BF8CABA" wp14:editId="5E61F12D">
            <wp:extent cx="4519369" cy="2382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l="52938" t="15048" r="15877" b="26499"/>
                    <a:stretch/>
                  </pic:blipFill>
                  <pic:spPr bwMode="auto">
                    <a:xfrm>
                      <a:off x="0" y="0"/>
                      <a:ext cx="4538740" cy="2393195"/>
                    </a:xfrm>
                    <a:prstGeom prst="rect">
                      <a:avLst/>
                    </a:prstGeom>
                    <a:ln>
                      <a:noFill/>
                    </a:ln>
                    <a:extLst>
                      <a:ext uri="{53640926-AAD7-44D8-BBD7-CCE9431645EC}">
                        <a14:shadowObscured xmlns:a14="http://schemas.microsoft.com/office/drawing/2010/main"/>
                      </a:ext>
                    </a:extLst>
                  </pic:spPr>
                </pic:pic>
              </a:graphicData>
            </a:graphic>
          </wp:inline>
        </w:drawing>
      </w:r>
    </w:p>
    <w:p w14:paraId="63AC7BCC" w14:textId="6E6E2303" w:rsidR="00991B8A" w:rsidRDefault="00991B8A" w:rsidP="00991B8A"/>
    <w:p w14:paraId="124217DD" w14:textId="03E13DFE" w:rsidR="00604229" w:rsidRDefault="00604229" w:rsidP="00991B8A">
      <w:r w:rsidRPr="00604229">
        <w:t xml:space="preserve">Using the </w:t>
      </w:r>
      <w:proofErr w:type="spellStart"/>
      <w:r w:rsidRPr="00604229">
        <w:t>morans</w:t>
      </w:r>
      <w:proofErr w:type="spellEnd"/>
      <w:r w:rsidRPr="00604229">
        <w:t xml:space="preserve"> test for regression residuals (</w:t>
      </w:r>
      <w:proofErr w:type="spellStart"/>
      <w:r w:rsidRPr="00604229">
        <w:t>i</w:t>
      </w:r>
      <w:proofErr w:type="spellEnd"/>
      <w:r w:rsidRPr="00604229">
        <w:t xml:space="preserve"> - 63.36, p = 2.2e-16), we obtain a statistically </w:t>
      </w:r>
      <w:r w:rsidR="005809FF" w:rsidRPr="00604229">
        <w:t>significant</w:t>
      </w:r>
      <w:r w:rsidRPr="00604229">
        <w:t xml:space="preserve"> value for Moran's I so we need run a spatial regression model</w:t>
      </w:r>
    </w:p>
    <w:p w14:paraId="4A9EA7BE" w14:textId="32846AF2" w:rsidR="00991B8A" w:rsidRDefault="00991B8A" w:rsidP="00991B8A"/>
    <w:p w14:paraId="1D07A586" w14:textId="4965D6D4" w:rsidR="005809FF" w:rsidRDefault="005809FF" w:rsidP="00991B8A"/>
    <w:p w14:paraId="62EF51FD" w14:textId="77777777" w:rsidR="005809FF" w:rsidRDefault="005809FF" w:rsidP="00991B8A"/>
    <w:p w14:paraId="314AE2AD" w14:textId="26C27079" w:rsidR="005809FF" w:rsidRDefault="00604229" w:rsidP="000A5E59">
      <w:pPr>
        <w:pStyle w:val="Heading5"/>
      </w:pPr>
      <w:bookmarkStart w:id="258" w:name="_Toc77684985"/>
      <w:commentRangeStart w:id="259"/>
      <w:r>
        <w:lastRenderedPageBreak/>
        <w:t>Spatial Regression: Missing Rate and Deprivation</w:t>
      </w:r>
      <w:bookmarkEnd w:id="258"/>
      <w:r>
        <w:t xml:space="preserve"> </w:t>
      </w:r>
      <w:commentRangeEnd w:id="259"/>
      <w:r w:rsidR="00976A39">
        <w:rPr>
          <w:rStyle w:val="CommentReference"/>
          <w:rFonts w:asciiTheme="minorHAnsi" w:eastAsiaTheme="minorHAnsi" w:hAnsiTheme="minorHAnsi" w:cstheme="minorBidi"/>
          <w:color w:val="auto"/>
        </w:rPr>
        <w:commentReference w:id="259"/>
      </w:r>
    </w:p>
    <w:p w14:paraId="0C61A069" w14:textId="77777777" w:rsidR="000A5E59" w:rsidRPr="000A5E59" w:rsidRDefault="000A5E59" w:rsidP="000A5E59"/>
    <w:p w14:paraId="715E6638" w14:textId="77777777" w:rsidR="00604229" w:rsidRDefault="00604229" w:rsidP="00604229">
      <w:pPr>
        <w:pStyle w:val="ListParagraph"/>
        <w:numPr>
          <w:ilvl w:val="0"/>
          <w:numId w:val="1"/>
        </w:numPr>
      </w:pPr>
      <w:r>
        <w:t xml:space="preserve">RLM lag produces higher results so I will use that. </w:t>
      </w:r>
    </w:p>
    <w:p w14:paraId="67914D83" w14:textId="0D74988B" w:rsidR="00991B8A" w:rsidRDefault="00604229" w:rsidP="00991B8A">
      <w:pPr>
        <w:pStyle w:val="ListParagraph"/>
        <w:numPr>
          <w:ilvl w:val="0"/>
          <w:numId w:val="1"/>
        </w:numPr>
      </w:pPr>
      <w:r>
        <w:t>results: the spatial lag parameter rho is significant (&lt;2.22e-16). The AIC reduces to 85111 from 85987 (</w:t>
      </w:r>
      <w:proofErr w:type="spellStart"/>
      <w:r>
        <w:t>lm</w:t>
      </w:r>
      <w:proofErr w:type="spellEnd"/>
      <w:r>
        <w:t>) therefore a better fit</w:t>
      </w:r>
    </w:p>
    <w:p w14:paraId="4D0CC105" w14:textId="77777777" w:rsidR="005809FF" w:rsidRDefault="005809FF" w:rsidP="000A5E59">
      <w:pPr>
        <w:ind w:left="360"/>
      </w:pPr>
    </w:p>
    <w:p w14:paraId="3D5C981A" w14:textId="2B315BFA" w:rsidR="00604229" w:rsidRDefault="00E46B2C" w:rsidP="00E46B2C">
      <w:pPr>
        <w:pStyle w:val="Heading5"/>
      </w:pPr>
      <w:bookmarkStart w:id="260" w:name="_Toc77684986"/>
      <w:commentRangeStart w:id="261"/>
      <w:r>
        <w:t>The distribution across grade, origin and response time? (4a)</w:t>
      </w:r>
      <w:bookmarkEnd w:id="260"/>
    </w:p>
    <w:p w14:paraId="22392033" w14:textId="358E2B62" w:rsidR="00604229" w:rsidRDefault="00604229" w:rsidP="00991B8A"/>
    <w:p w14:paraId="2A23139D" w14:textId="20376007" w:rsidR="000A5E59" w:rsidRDefault="000A5E59" w:rsidP="000A5E59">
      <w:pPr>
        <w:pStyle w:val="ListParagraph"/>
        <w:numPr>
          <w:ilvl w:val="0"/>
          <w:numId w:val="1"/>
        </w:numPr>
      </w:pPr>
      <w:r>
        <w:t>This section will aim to show the association between differences in IMD rank and the differences in my predictor variables (origin, response time, classification etc) across LSOAS</w:t>
      </w:r>
    </w:p>
    <w:commentRangeEnd w:id="261"/>
    <w:p w14:paraId="6730D407" w14:textId="5742EFED" w:rsidR="00604229" w:rsidRDefault="00976A39" w:rsidP="00991B8A">
      <w:r>
        <w:rPr>
          <w:rStyle w:val="CommentReference"/>
        </w:rPr>
        <w:commentReference w:id="261"/>
      </w:r>
    </w:p>
    <w:p w14:paraId="3DFB39B4" w14:textId="69E189BA" w:rsidR="00604229" w:rsidRDefault="00604229" w:rsidP="00991B8A"/>
    <w:p w14:paraId="0C6D8E86" w14:textId="62015802" w:rsidR="00604229" w:rsidRDefault="00604229" w:rsidP="00991B8A"/>
    <w:p w14:paraId="689A40CE" w14:textId="00B51740" w:rsidR="00604229" w:rsidRDefault="00604229" w:rsidP="00991B8A"/>
    <w:p w14:paraId="3E49A1C1" w14:textId="29CF4919" w:rsidR="00604229" w:rsidRDefault="00604229" w:rsidP="00991B8A"/>
    <w:p w14:paraId="10341D2D" w14:textId="3A4FF9B3" w:rsidR="00604229" w:rsidRDefault="00604229" w:rsidP="00991B8A"/>
    <w:p w14:paraId="53D7FD96" w14:textId="46485F64" w:rsidR="00991B8A" w:rsidRDefault="00991B8A" w:rsidP="00991B8A"/>
    <w:p w14:paraId="61805EA3" w14:textId="14BB6EDB" w:rsidR="005809FF" w:rsidRDefault="005809FF" w:rsidP="00991B8A"/>
    <w:p w14:paraId="759880A7" w14:textId="0E1009EF" w:rsidR="005809FF" w:rsidRDefault="005809FF" w:rsidP="00991B8A"/>
    <w:p w14:paraId="1859C27C" w14:textId="4F88CFA7" w:rsidR="005809FF" w:rsidRDefault="005809FF" w:rsidP="00991B8A"/>
    <w:p w14:paraId="4E9312FB" w14:textId="5B59FBDE" w:rsidR="005809FF" w:rsidRDefault="005809FF" w:rsidP="00991B8A"/>
    <w:p w14:paraId="262065FE" w14:textId="41D9D959" w:rsidR="005809FF" w:rsidRDefault="005809FF" w:rsidP="00991B8A"/>
    <w:p w14:paraId="5D73F669" w14:textId="1705FD84" w:rsidR="005809FF" w:rsidRDefault="005809FF" w:rsidP="00991B8A"/>
    <w:p w14:paraId="5BDB7FED" w14:textId="30FD1C2A" w:rsidR="005809FF" w:rsidRDefault="005809FF" w:rsidP="00991B8A"/>
    <w:p w14:paraId="792E4EEC" w14:textId="07692315" w:rsidR="005809FF" w:rsidRDefault="005809FF" w:rsidP="00991B8A"/>
    <w:p w14:paraId="6773A2CC" w14:textId="2523DEC9" w:rsidR="005809FF" w:rsidRDefault="005809FF" w:rsidP="00991B8A"/>
    <w:p w14:paraId="6C26835C" w14:textId="23FA1B5B" w:rsidR="005809FF" w:rsidRDefault="005809FF" w:rsidP="00991B8A"/>
    <w:p w14:paraId="4CF82DED" w14:textId="01A715FD" w:rsidR="005809FF" w:rsidRDefault="005809FF" w:rsidP="00991B8A"/>
    <w:p w14:paraId="02034BE1" w14:textId="4BF55537" w:rsidR="005809FF" w:rsidRDefault="005809FF" w:rsidP="00991B8A"/>
    <w:p w14:paraId="1DD2F6CD" w14:textId="51B9B23A" w:rsidR="005809FF" w:rsidRDefault="005809FF" w:rsidP="00991B8A"/>
    <w:p w14:paraId="5BF7392E" w14:textId="076027B6" w:rsidR="005809FF" w:rsidRDefault="005809FF" w:rsidP="00991B8A"/>
    <w:p w14:paraId="0EE033F5" w14:textId="2A88EC23" w:rsidR="005809FF" w:rsidRDefault="005809FF" w:rsidP="00991B8A"/>
    <w:p w14:paraId="63D990CE" w14:textId="77777777" w:rsidR="005809FF" w:rsidRDefault="005809FF" w:rsidP="00991B8A"/>
    <w:p w14:paraId="5ECE6927" w14:textId="2CFA88ED" w:rsidR="005809FF" w:rsidRDefault="00991B8A" w:rsidP="005809FF">
      <w:pPr>
        <w:pStyle w:val="Heading3"/>
      </w:pPr>
      <w:bookmarkStart w:id="262" w:name="_Toc77684987"/>
      <w:r>
        <w:lastRenderedPageBreak/>
        <w:t>M</w:t>
      </w:r>
      <w:r w:rsidR="004675C1">
        <w:t xml:space="preserve">ental </w:t>
      </w:r>
      <w:r>
        <w:t>H</w:t>
      </w:r>
      <w:r w:rsidR="004675C1">
        <w:t>ealth</w:t>
      </w:r>
      <w:r w:rsidR="00CF7877">
        <w:t xml:space="preserve"> (RQ 5)</w:t>
      </w:r>
      <w:bookmarkEnd w:id="262"/>
    </w:p>
    <w:p w14:paraId="73ACE2E4" w14:textId="1A361020" w:rsidR="005809FF" w:rsidRDefault="005809FF" w:rsidP="005809FF">
      <w:pPr>
        <w:pStyle w:val="ListParagraph"/>
        <w:numPr>
          <w:ilvl w:val="0"/>
          <w:numId w:val="1"/>
        </w:numPr>
      </w:pPr>
      <w:r>
        <w:t xml:space="preserve">Following the literature, vulnerability in missing incidents can also be linked to mental health. Therefore, the Mental Health dataset was used to explore this association through a spatial regression </w:t>
      </w:r>
    </w:p>
    <w:p w14:paraId="6399A539" w14:textId="2173AD9F" w:rsidR="005809FF" w:rsidRPr="005809FF" w:rsidRDefault="005809FF" w:rsidP="005809FF">
      <w:pPr>
        <w:pStyle w:val="ListParagraph"/>
        <w:numPr>
          <w:ilvl w:val="0"/>
          <w:numId w:val="1"/>
        </w:numPr>
      </w:pPr>
      <w:r>
        <w:t xml:space="preserve">Additionally, this section examines the distribution of Mental Health rates and the proportion of those LSOAs classed as high risk, the response time and the call origin </w:t>
      </w:r>
    </w:p>
    <w:p w14:paraId="158A5147" w14:textId="77777777" w:rsidR="005809FF" w:rsidRDefault="005809FF" w:rsidP="00604229">
      <w:pPr>
        <w:pStyle w:val="Heading5"/>
      </w:pPr>
    </w:p>
    <w:p w14:paraId="51907713" w14:textId="48DE5C5E" w:rsidR="00604229" w:rsidRDefault="00604229" w:rsidP="00604229">
      <w:pPr>
        <w:pStyle w:val="Heading5"/>
      </w:pPr>
      <w:bookmarkStart w:id="263" w:name="_Toc77684988"/>
      <w:r>
        <w:t>Total count from LSOAs in each Mental Health decile</w:t>
      </w:r>
      <w:bookmarkEnd w:id="263"/>
      <w:r>
        <w:t xml:space="preserve"> </w:t>
      </w:r>
    </w:p>
    <w:p w14:paraId="3561B9C9" w14:textId="01211BA8" w:rsidR="00604229" w:rsidRDefault="00604229" w:rsidP="00604229"/>
    <w:p w14:paraId="5E4341F0" w14:textId="3A0E7CA6" w:rsidR="004675C1" w:rsidRDefault="00604229" w:rsidP="004675C1">
      <w:commentRangeStart w:id="264"/>
      <w:commentRangeStart w:id="265"/>
      <w:r w:rsidRPr="00604229">
        <w:rPr>
          <w:noProof/>
        </w:rPr>
        <w:drawing>
          <wp:inline distT="0" distB="0" distL="0" distR="0" wp14:anchorId="618668D7" wp14:editId="46F44DF2">
            <wp:extent cx="5784273" cy="3569723"/>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3139" cy="3575195"/>
                    </a:xfrm>
                    <a:prstGeom prst="rect">
                      <a:avLst/>
                    </a:prstGeom>
                  </pic:spPr>
                </pic:pic>
              </a:graphicData>
            </a:graphic>
          </wp:inline>
        </w:drawing>
      </w:r>
      <w:commentRangeEnd w:id="264"/>
      <w:commentRangeEnd w:id="265"/>
      <w:r w:rsidR="00976A39">
        <w:rPr>
          <w:rStyle w:val="CommentReference"/>
        </w:rPr>
        <w:commentReference w:id="264"/>
      </w:r>
      <w:r w:rsidR="00976A39">
        <w:rPr>
          <w:rStyle w:val="CommentReference"/>
        </w:rPr>
        <w:commentReference w:id="265"/>
      </w:r>
      <w:r>
        <w:fldChar w:fldCharType="begin"/>
      </w:r>
      <w:r>
        <w:instrText xml:space="preserve"> INCLUDEPICTURE "http://127.0.0.1:35531/chunk_output/4EA08C4382F83B95/DC6DF825/c6ii3kv8p7qna/000025.png" \* MERGEFORMATINET </w:instrText>
      </w:r>
      <w:r w:rsidR="004D56D5">
        <w:fldChar w:fldCharType="separate"/>
      </w:r>
      <w:r>
        <w:fldChar w:fldCharType="end"/>
      </w:r>
    </w:p>
    <w:p w14:paraId="1A01874A" w14:textId="27636DA6" w:rsidR="005809FF" w:rsidRDefault="005809FF" w:rsidP="005809FF"/>
    <w:p w14:paraId="2C72450F" w14:textId="0AD1BC65" w:rsidR="005809FF" w:rsidRDefault="005809FF" w:rsidP="005809FF">
      <w:pPr>
        <w:rPr>
          <w:ins w:id="266" w:author="nadia kennar" w:date="2021-08-15T20:04:00Z"/>
        </w:rPr>
      </w:pPr>
    </w:p>
    <w:p w14:paraId="2B353174" w14:textId="32B702E9" w:rsidR="00DD3032" w:rsidRDefault="00DD3032" w:rsidP="005809FF">
      <w:pPr>
        <w:rPr>
          <w:ins w:id="267" w:author="nadia kennar" w:date="2021-08-15T20:04:00Z"/>
        </w:rPr>
      </w:pPr>
    </w:p>
    <w:p w14:paraId="31F78155" w14:textId="1042E60A" w:rsidR="00DD3032" w:rsidRDefault="00DD3032" w:rsidP="005809FF">
      <w:pPr>
        <w:rPr>
          <w:ins w:id="268" w:author="nadia kennar" w:date="2021-08-15T20:04:00Z"/>
        </w:rPr>
      </w:pPr>
      <w:ins w:id="269" w:author="nadia kennar" w:date="2021-08-15T20:05:00Z">
        <w:r>
          <w:t xml:space="preserve">##reverse ones </w:t>
        </w:r>
      </w:ins>
    </w:p>
    <w:p w14:paraId="72802013" w14:textId="385B7BCE" w:rsidR="00DD3032" w:rsidRDefault="00DD3032" w:rsidP="005809FF">
      <w:pPr>
        <w:rPr>
          <w:ins w:id="270" w:author="nadia kennar" w:date="2021-08-15T20:04:00Z"/>
        </w:rPr>
      </w:pPr>
    </w:p>
    <w:p w14:paraId="28A94DE7" w14:textId="4FF5F3FB" w:rsidR="00DD3032" w:rsidRDefault="00DD3032" w:rsidP="005809FF">
      <w:pPr>
        <w:rPr>
          <w:ins w:id="271" w:author="nadia kennar" w:date="2021-08-15T20:04:00Z"/>
        </w:rPr>
      </w:pPr>
      <w:ins w:id="272" w:author="nadia kennar" w:date="2021-08-15T20:05:00Z">
        <w:r w:rsidRPr="00DD3032">
          <w:drawing>
            <wp:inline distT="0" distB="0" distL="0" distR="0" wp14:anchorId="299DC4B1" wp14:editId="248F9258">
              <wp:extent cx="5334462" cy="3292125"/>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462" cy="3292125"/>
                      </a:xfrm>
                      <a:prstGeom prst="rect">
                        <a:avLst/>
                      </a:prstGeom>
                    </pic:spPr>
                  </pic:pic>
                </a:graphicData>
              </a:graphic>
            </wp:inline>
          </w:drawing>
        </w:r>
      </w:ins>
    </w:p>
    <w:p w14:paraId="60D66251" w14:textId="1B86A43B" w:rsidR="00DD3032" w:rsidRDefault="00DD3032" w:rsidP="005809FF">
      <w:pPr>
        <w:rPr>
          <w:ins w:id="273" w:author="nadia kennar" w:date="2021-08-15T20:04:00Z"/>
        </w:rPr>
      </w:pPr>
    </w:p>
    <w:p w14:paraId="17573E02" w14:textId="08F28CA6" w:rsidR="00DD3032" w:rsidRDefault="00DD3032" w:rsidP="005809FF">
      <w:pPr>
        <w:rPr>
          <w:ins w:id="274" w:author="nadia kennar" w:date="2021-08-15T20:04:00Z"/>
        </w:rPr>
      </w:pPr>
    </w:p>
    <w:p w14:paraId="5C0A7F70" w14:textId="19C7E24D" w:rsidR="00DD3032" w:rsidRDefault="00DD3032" w:rsidP="005809FF">
      <w:pPr>
        <w:rPr>
          <w:ins w:id="275" w:author="nadia kennar" w:date="2021-08-15T20:04:00Z"/>
        </w:rPr>
      </w:pPr>
    </w:p>
    <w:p w14:paraId="24416C0E" w14:textId="7CDB24E2" w:rsidR="00DD3032" w:rsidRDefault="00DD3032" w:rsidP="005809FF">
      <w:pPr>
        <w:rPr>
          <w:ins w:id="276" w:author="nadia kennar" w:date="2021-08-15T20:04:00Z"/>
        </w:rPr>
      </w:pPr>
    </w:p>
    <w:p w14:paraId="7E22DD18" w14:textId="1A88F09C" w:rsidR="00DD3032" w:rsidRDefault="00DD3032" w:rsidP="005809FF">
      <w:pPr>
        <w:rPr>
          <w:ins w:id="277" w:author="nadia kennar" w:date="2021-08-15T20:04:00Z"/>
        </w:rPr>
      </w:pPr>
    </w:p>
    <w:p w14:paraId="12835323" w14:textId="53191D9C" w:rsidR="00DD3032" w:rsidRDefault="00DD3032" w:rsidP="005809FF">
      <w:pPr>
        <w:rPr>
          <w:ins w:id="278" w:author="nadia kennar" w:date="2021-08-15T20:04:00Z"/>
        </w:rPr>
      </w:pPr>
    </w:p>
    <w:p w14:paraId="0591D6D9" w14:textId="46EBE8E5" w:rsidR="00DD3032" w:rsidRDefault="00DD3032" w:rsidP="005809FF">
      <w:pPr>
        <w:rPr>
          <w:ins w:id="279" w:author="nadia kennar" w:date="2021-08-15T20:04:00Z"/>
        </w:rPr>
      </w:pPr>
    </w:p>
    <w:p w14:paraId="63527D85" w14:textId="6EA63978" w:rsidR="00DD3032" w:rsidRDefault="00DD3032" w:rsidP="005809FF">
      <w:pPr>
        <w:rPr>
          <w:ins w:id="280" w:author="nadia kennar" w:date="2021-08-15T20:04:00Z"/>
        </w:rPr>
      </w:pPr>
    </w:p>
    <w:p w14:paraId="79F7AED8" w14:textId="2DFB9738" w:rsidR="00DD3032" w:rsidRDefault="00DD3032" w:rsidP="005809FF">
      <w:pPr>
        <w:rPr>
          <w:ins w:id="281" w:author="nadia kennar" w:date="2021-08-15T20:04:00Z"/>
        </w:rPr>
      </w:pPr>
    </w:p>
    <w:p w14:paraId="27E517D6" w14:textId="1AD03414" w:rsidR="00DD3032" w:rsidRDefault="00DD3032" w:rsidP="005809FF">
      <w:pPr>
        <w:rPr>
          <w:ins w:id="282" w:author="nadia kennar" w:date="2021-08-15T20:04:00Z"/>
        </w:rPr>
      </w:pPr>
    </w:p>
    <w:p w14:paraId="406A93BF" w14:textId="77777777" w:rsidR="00DD3032" w:rsidRDefault="00DD3032" w:rsidP="005809FF"/>
    <w:p w14:paraId="055F988C" w14:textId="64441777" w:rsidR="00604229" w:rsidRDefault="00604229" w:rsidP="005809FF">
      <w:pPr>
        <w:pStyle w:val="ListParagraph"/>
        <w:numPr>
          <w:ilvl w:val="0"/>
          <w:numId w:val="1"/>
        </w:numPr>
      </w:pPr>
      <w:r>
        <w:t>There are more missing persons from those LSOAs with increased mental health problems (including NHS-Mental health-related hospital attendances, Prescribing data – Antidepressants, QOF - depression, and DWP - Incapacity benefit and Employment support allowance for mental illness)</w:t>
      </w:r>
    </w:p>
    <w:p w14:paraId="76FB0C27" w14:textId="5A134382" w:rsidR="00604229" w:rsidRDefault="00604229" w:rsidP="00604229">
      <w:pPr>
        <w:pStyle w:val="ListParagraph"/>
        <w:numPr>
          <w:ilvl w:val="0"/>
          <w:numId w:val="1"/>
        </w:numPr>
      </w:pPr>
      <w:r>
        <w:t xml:space="preserve">Study the means between these variances are also significant, all tests are </w:t>
      </w:r>
      <w:r w:rsidR="004675C1">
        <w:t>significant</w:t>
      </w:r>
    </w:p>
    <w:p w14:paraId="4CC8C602" w14:textId="5BD236B0" w:rsidR="004675C1" w:rsidRDefault="004675C1" w:rsidP="004675C1">
      <w:pPr>
        <w:pStyle w:val="Heading5"/>
      </w:pPr>
      <w:bookmarkStart w:id="283" w:name="_Toc77684989"/>
      <w:r>
        <w:rPr>
          <w:noProof/>
        </w:rPr>
        <w:lastRenderedPageBreak/>
        <w:drawing>
          <wp:anchor distT="0" distB="0" distL="114300" distR="114300" simplePos="0" relativeHeight="251662336" behindDoc="0" locked="0" layoutInCell="1" allowOverlap="1" wp14:anchorId="3D20E6BE" wp14:editId="59617B76">
            <wp:simplePos x="0" y="0"/>
            <wp:positionH relativeFrom="column">
              <wp:posOffset>602999</wp:posOffset>
            </wp:positionH>
            <wp:positionV relativeFrom="paragraph">
              <wp:posOffset>349070</wp:posOffset>
            </wp:positionV>
            <wp:extent cx="4301490" cy="2572385"/>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cstate="print">
                      <a:extLst>
                        <a:ext uri="{28A0092B-C50C-407E-A947-70E740481C1C}">
                          <a14:useLocalDpi xmlns:a14="http://schemas.microsoft.com/office/drawing/2010/main" val="0"/>
                        </a:ext>
                      </a:extLst>
                    </a:blip>
                    <a:srcRect l="53335" t="18905" r="15849" b="19536"/>
                    <a:stretch/>
                  </pic:blipFill>
                  <pic:spPr bwMode="auto">
                    <a:xfrm>
                      <a:off x="0" y="0"/>
                      <a:ext cx="4301490" cy="2572385"/>
                    </a:xfrm>
                    <a:prstGeom prst="rect">
                      <a:avLst/>
                    </a:prstGeom>
                    <a:ln>
                      <a:noFill/>
                    </a:ln>
                    <a:extLst>
                      <a:ext uri="{53640926-AAD7-44D8-BBD7-CCE9431645EC}">
                        <a14:shadowObscured xmlns:a14="http://schemas.microsoft.com/office/drawing/2010/main"/>
                      </a:ext>
                    </a:extLst>
                  </pic:spPr>
                </pic:pic>
              </a:graphicData>
            </a:graphic>
          </wp:anchor>
        </w:drawing>
      </w:r>
      <w:r>
        <w:t>Mapping Mental Health</w:t>
      </w:r>
      <w:bookmarkEnd w:id="283"/>
      <w:r>
        <w:t xml:space="preserve"> </w:t>
      </w:r>
    </w:p>
    <w:p w14:paraId="607A2E71" w14:textId="77777777" w:rsidR="004675C1" w:rsidRDefault="004675C1" w:rsidP="004675C1"/>
    <w:p w14:paraId="7440EF27" w14:textId="5768562B" w:rsidR="00604229" w:rsidRDefault="00604229" w:rsidP="00604229">
      <w:pPr>
        <w:pStyle w:val="Heading5"/>
      </w:pPr>
      <w:bookmarkStart w:id="284" w:name="_Toc77684990"/>
      <w:r>
        <w:t>Non-Spatial Regression; Missing Rate and Mental Health</w:t>
      </w:r>
      <w:bookmarkEnd w:id="284"/>
      <w:r>
        <w:t xml:space="preserve"> </w:t>
      </w:r>
    </w:p>
    <w:p w14:paraId="294EE4DC" w14:textId="46B8376B" w:rsidR="00604229" w:rsidRDefault="00604229" w:rsidP="00604229">
      <w:r>
        <w:rPr>
          <w:noProof/>
        </w:rPr>
        <w:drawing>
          <wp:anchor distT="0" distB="0" distL="114300" distR="114300" simplePos="0" relativeHeight="251663360" behindDoc="0" locked="0" layoutInCell="1" allowOverlap="1" wp14:anchorId="1842686B" wp14:editId="53028A45">
            <wp:simplePos x="0" y="0"/>
            <wp:positionH relativeFrom="margin">
              <wp:posOffset>431165</wp:posOffset>
            </wp:positionH>
            <wp:positionV relativeFrom="paragraph">
              <wp:posOffset>309245</wp:posOffset>
            </wp:positionV>
            <wp:extent cx="4493895" cy="2562860"/>
            <wp:effectExtent l="0" t="0" r="1905"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cstate="print">
                      <a:extLst>
                        <a:ext uri="{28A0092B-C50C-407E-A947-70E740481C1C}">
                          <a14:useLocalDpi xmlns:a14="http://schemas.microsoft.com/office/drawing/2010/main" val="0"/>
                        </a:ext>
                      </a:extLst>
                    </a:blip>
                    <a:srcRect l="52943" t="18483" r="15879" b="18305"/>
                    <a:stretch/>
                  </pic:blipFill>
                  <pic:spPr bwMode="auto">
                    <a:xfrm>
                      <a:off x="0" y="0"/>
                      <a:ext cx="4493895" cy="256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52D7BF" w14:textId="77777777" w:rsidR="00604229" w:rsidRPr="00604229" w:rsidRDefault="00604229" w:rsidP="00604229"/>
    <w:p w14:paraId="280C5544" w14:textId="197DF281" w:rsidR="00991B8A" w:rsidRDefault="00604229" w:rsidP="00604229">
      <w:pPr>
        <w:pStyle w:val="Heading5"/>
      </w:pPr>
      <w:bookmarkStart w:id="285" w:name="_Toc77684991"/>
      <w:commentRangeStart w:id="286"/>
      <w:r>
        <w:t>Spatial Regression: Missing Rate and Mental Health</w:t>
      </w:r>
      <w:bookmarkEnd w:id="285"/>
      <w:r>
        <w:t xml:space="preserve"> </w:t>
      </w:r>
      <w:commentRangeEnd w:id="286"/>
      <w:r w:rsidR="00976A39">
        <w:rPr>
          <w:rStyle w:val="CommentReference"/>
          <w:rFonts w:asciiTheme="minorHAnsi" w:eastAsiaTheme="minorHAnsi" w:hAnsiTheme="minorHAnsi" w:cstheme="minorBidi"/>
          <w:color w:val="auto"/>
        </w:rPr>
        <w:commentReference w:id="286"/>
      </w:r>
    </w:p>
    <w:p w14:paraId="0FCCED3F" w14:textId="43B64E12" w:rsidR="00604229" w:rsidRDefault="00604229" w:rsidP="00604229"/>
    <w:p w14:paraId="34E738E4" w14:textId="28AE6161" w:rsidR="00604229" w:rsidRDefault="007C3D73" w:rsidP="00604229">
      <w:pPr>
        <w:pStyle w:val="ListParagraph"/>
        <w:numPr>
          <w:ilvl w:val="0"/>
          <w:numId w:val="1"/>
        </w:numPr>
      </w:pPr>
      <w:r>
        <w:t>Again,</w:t>
      </w:r>
      <w:r w:rsidR="00604229">
        <w:t xml:space="preserve"> the non-spatial regression highlights some area of over prediction and under prediction. The </w:t>
      </w:r>
      <w:proofErr w:type="spellStart"/>
      <w:r>
        <w:t>M</w:t>
      </w:r>
      <w:r w:rsidR="00604229">
        <w:t>orans</w:t>
      </w:r>
      <w:proofErr w:type="spellEnd"/>
      <w:r w:rsidR="00604229">
        <w:t xml:space="preserve"> I statistic deviate (4.2135 and p = 2.515e-05). As test is </w:t>
      </w:r>
      <w:r w:rsidR="004675C1">
        <w:t>significant,</w:t>
      </w:r>
      <w:r w:rsidR="00604229">
        <w:t xml:space="preserve"> we can run a spatial regression </w:t>
      </w:r>
    </w:p>
    <w:p w14:paraId="257E5746" w14:textId="0316BAC5" w:rsidR="00604229" w:rsidRDefault="00604229" w:rsidP="00604229">
      <w:pPr>
        <w:pStyle w:val="ListParagraph"/>
        <w:numPr>
          <w:ilvl w:val="0"/>
          <w:numId w:val="1"/>
        </w:numPr>
      </w:pPr>
      <w:r>
        <w:t xml:space="preserve">in order to </w:t>
      </w:r>
      <w:r w:rsidR="004675C1">
        <w:t>decide</w:t>
      </w:r>
      <w:r>
        <w:t xml:space="preserve"> to run </w:t>
      </w:r>
      <w:proofErr w:type="spellStart"/>
      <w:proofErr w:type="gramStart"/>
      <w:r>
        <w:t>a</w:t>
      </w:r>
      <w:proofErr w:type="spellEnd"/>
      <w:proofErr w:type="gramEnd"/>
      <w:r>
        <w:t xml:space="preserve"> error or lagged model, we run a </w:t>
      </w:r>
      <w:proofErr w:type="spellStart"/>
      <w:r>
        <w:t>lagrange</w:t>
      </w:r>
      <w:proofErr w:type="spellEnd"/>
      <w:r>
        <w:t xml:space="preserve"> </w:t>
      </w:r>
      <w:r w:rsidR="007C3D73">
        <w:t>multiplier</w:t>
      </w:r>
      <w:r>
        <w:t xml:space="preserve"> test. in this case lag is has the </w:t>
      </w:r>
      <w:r w:rsidR="004675C1">
        <w:t>higher</w:t>
      </w:r>
      <w:r>
        <w:t xml:space="preserve"> robust test so we choose this </w:t>
      </w:r>
    </w:p>
    <w:p w14:paraId="55825CAE" w14:textId="62EBB465" w:rsidR="00991B8A" w:rsidRPr="00EA6DCA" w:rsidRDefault="007C3D73" w:rsidP="00EA6DCA">
      <w:pPr>
        <w:pStyle w:val="ListParagraph"/>
        <w:numPr>
          <w:ilvl w:val="0"/>
          <w:numId w:val="1"/>
        </w:numPr>
      </w:pPr>
      <w:r w:rsidRPr="00604229">
        <w:t>Again,</w:t>
      </w:r>
      <w:r w:rsidR="00604229" w:rsidRPr="00604229">
        <w:t xml:space="preserve"> results highlight a significant rho test, and the AIC has reduced from the linear model (12696 - 12728)</w:t>
      </w:r>
    </w:p>
    <w:p w14:paraId="6FF98576" w14:textId="1F7BBA0C" w:rsidR="004675C1" w:rsidRDefault="004675C1" w:rsidP="00604229">
      <w:pPr>
        <w:pStyle w:val="Heading3"/>
      </w:pPr>
    </w:p>
    <w:p w14:paraId="2ACADFA7" w14:textId="43F2DB91" w:rsidR="004675C1" w:rsidRDefault="004675C1" w:rsidP="004675C1"/>
    <w:p w14:paraId="4322DCF7" w14:textId="3B5577B2" w:rsidR="00E46B2C" w:rsidRDefault="00E46B2C" w:rsidP="00E46B2C">
      <w:pPr>
        <w:pStyle w:val="Heading5"/>
      </w:pPr>
      <w:bookmarkStart w:id="287" w:name="_Toc77684992"/>
      <w:commentRangeStart w:id="288"/>
      <w:r>
        <w:lastRenderedPageBreak/>
        <w:t>The distribution across grade, origin and response time? (</w:t>
      </w:r>
      <w:r w:rsidR="0062293C">
        <w:t>5</w:t>
      </w:r>
      <w:r>
        <w:t>b)</w:t>
      </w:r>
      <w:bookmarkEnd w:id="287"/>
    </w:p>
    <w:p w14:paraId="56DE119B" w14:textId="20564F89" w:rsidR="004675C1" w:rsidRDefault="004675C1" w:rsidP="004675C1"/>
    <w:p w14:paraId="2FAA3DEC" w14:textId="2DA27120" w:rsidR="000A5E59" w:rsidRDefault="000A5E59" w:rsidP="000A5E59">
      <w:pPr>
        <w:pStyle w:val="ListParagraph"/>
        <w:numPr>
          <w:ilvl w:val="0"/>
          <w:numId w:val="1"/>
        </w:numPr>
      </w:pPr>
      <w:r>
        <w:t xml:space="preserve">This section will aim to show the association between differences in </w:t>
      </w:r>
      <w:r w:rsidR="00944251">
        <w:t xml:space="preserve">Mental Health </w:t>
      </w:r>
      <w:r>
        <w:t>rank and the differences in my predictor variables (origin, response time, classification etc) across LSOAS</w:t>
      </w:r>
      <w:commentRangeEnd w:id="288"/>
      <w:r w:rsidR="00976A39">
        <w:rPr>
          <w:rStyle w:val="CommentReference"/>
        </w:rPr>
        <w:commentReference w:id="288"/>
      </w:r>
    </w:p>
    <w:p w14:paraId="4E505846" w14:textId="76D52B47" w:rsidR="004675C1" w:rsidRDefault="004675C1" w:rsidP="000A5E59"/>
    <w:p w14:paraId="5F945B38" w14:textId="597C62C3" w:rsidR="004675C1" w:rsidRDefault="004675C1" w:rsidP="004675C1"/>
    <w:p w14:paraId="5CFC6A4E" w14:textId="3164102A" w:rsidR="004675C1" w:rsidRPr="00B75DC1" w:rsidRDefault="00B75DC1" w:rsidP="00604229">
      <w:pPr>
        <w:pStyle w:val="Heading3"/>
        <w:rPr>
          <w:ins w:id="289" w:author="Reka Solymosi" w:date="2021-07-22T15:35:00Z"/>
          <w:b/>
          <w:bCs/>
          <w:rPrChange w:id="290" w:author="Reka Solymosi" w:date="2021-07-22T15:35:00Z">
            <w:rPr>
              <w:ins w:id="291" w:author="Reka Solymosi" w:date="2021-07-22T15:35:00Z"/>
            </w:rPr>
          </w:rPrChange>
        </w:rPr>
      </w:pPr>
      <w:ins w:id="292" w:author="Reka Solymosi" w:date="2021-07-22T15:35:00Z">
        <w:r w:rsidRPr="00B75DC1">
          <w:rPr>
            <w:b/>
            <w:bCs/>
            <w:rPrChange w:id="293" w:author="Reka Solymosi" w:date="2021-07-22T15:35:00Z">
              <w:rPr/>
            </w:rPrChange>
          </w:rPr>
          <w:t>IV. COVID and Missing Incidents</w:t>
        </w:r>
      </w:ins>
    </w:p>
    <w:p w14:paraId="66CCE822" w14:textId="77777777" w:rsidR="00B75DC1" w:rsidRPr="00B75DC1" w:rsidRDefault="00B75DC1">
      <w:pPr>
        <w:pPrChange w:id="294" w:author="Reka Solymosi" w:date="2021-07-22T15:35:00Z">
          <w:pPr>
            <w:pStyle w:val="Heading3"/>
          </w:pPr>
        </w:pPrChange>
      </w:pPr>
    </w:p>
    <w:p w14:paraId="418F611A" w14:textId="6571B7E3" w:rsidR="00604229" w:rsidRDefault="00EA6DCA" w:rsidP="00604229">
      <w:pPr>
        <w:pStyle w:val="Heading3"/>
      </w:pPr>
      <w:bookmarkStart w:id="295" w:name="_Toc77684993"/>
      <w:r>
        <w:t xml:space="preserve">Covid-19 </w:t>
      </w:r>
      <w:r w:rsidR="00991B8A">
        <w:t>Distribution</w:t>
      </w:r>
      <w:bookmarkEnd w:id="295"/>
      <w:r w:rsidR="00991B8A">
        <w:t xml:space="preserve"> </w:t>
      </w:r>
    </w:p>
    <w:p w14:paraId="642829C1" w14:textId="37F75EC7" w:rsidR="005809FF" w:rsidRPr="005809FF" w:rsidRDefault="005809FF" w:rsidP="005809FF">
      <w:r>
        <w:t>It is also important to note how these results changed during covid-19 when there was a distribution to both policing and everyday routines</w:t>
      </w:r>
    </w:p>
    <w:p w14:paraId="2B4888D5" w14:textId="6CC128EE" w:rsidR="00EA6DCA" w:rsidRDefault="00EA6DCA" w:rsidP="00EA6DCA">
      <w:pPr>
        <w:pStyle w:val="Heading5"/>
      </w:pPr>
      <w:bookmarkStart w:id="296" w:name="_Toc77684994"/>
      <w:r>
        <w:t>General trend of MP</w:t>
      </w:r>
      <w:bookmarkEnd w:id="296"/>
    </w:p>
    <w:p w14:paraId="494C2A0C" w14:textId="09F5E44E" w:rsidR="00604229" w:rsidRDefault="00604229" w:rsidP="00604229"/>
    <w:p w14:paraId="394444ED" w14:textId="38918997" w:rsidR="00604229" w:rsidRDefault="00604229" w:rsidP="00604229">
      <w:commentRangeStart w:id="297"/>
      <w:r w:rsidRPr="00604229">
        <w:rPr>
          <w:noProof/>
        </w:rPr>
        <w:drawing>
          <wp:inline distT="0" distB="0" distL="0" distR="0" wp14:anchorId="425825EB" wp14:editId="4AB38DD3">
            <wp:extent cx="5334462" cy="3292125"/>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4462" cy="3292125"/>
                    </a:xfrm>
                    <a:prstGeom prst="rect">
                      <a:avLst/>
                    </a:prstGeom>
                  </pic:spPr>
                </pic:pic>
              </a:graphicData>
            </a:graphic>
          </wp:inline>
        </w:drawing>
      </w:r>
      <w:commentRangeEnd w:id="297"/>
      <w:r w:rsidR="00B75DC1">
        <w:rPr>
          <w:rStyle w:val="CommentReference"/>
        </w:rPr>
        <w:commentReference w:id="297"/>
      </w:r>
      <w:r>
        <w:fldChar w:fldCharType="begin"/>
      </w:r>
      <w:r>
        <w:instrText xml:space="preserve"> INCLUDEPICTURE "http://127.0.0.1:35531/chunk_output/s/DC6DF825/chi8h0e4mfs9x/000005.png" \* MERGEFORMATINET </w:instrText>
      </w:r>
      <w:r w:rsidR="004D56D5">
        <w:fldChar w:fldCharType="separate"/>
      </w:r>
      <w:r>
        <w:fldChar w:fldCharType="end"/>
      </w:r>
    </w:p>
    <w:p w14:paraId="3FEB520D" w14:textId="41B7A626" w:rsidR="00604229" w:rsidRDefault="00604229" w:rsidP="00604229"/>
    <w:p w14:paraId="66F869FD" w14:textId="77777777" w:rsidR="00604229" w:rsidRPr="00604229" w:rsidRDefault="00604229" w:rsidP="00604229"/>
    <w:p w14:paraId="18B62188" w14:textId="796C1C88" w:rsidR="00EA6DCA" w:rsidDel="00B75DC1" w:rsidRDefault="00604229" w:rsidP="00EA6DCA">
      <w:pPr>
        <w:pStyle w:val="Heading5"/>
        <w:rPr>
          <w:del w:id="298" w:author="Reka Solymosi" w:date="2021-07-22T15:36:00Z"/>
        </w:rPr>
      </w:pPr>
      <w:bookmarkStart w:id="299" w:name="_Toc77684995"/>
      <w:del w:id="300" w:author="Reka Solymosi" w:date="2021-07-22T15:36:00Z">
        <w:r w:rsidDel="00B75DC1">
          <w:delText>A</w:delText>
        </w:r>
        <w:r w:rsidR="00EA6DCA" w:rsidDel="00B75DC1">
          <w:delText>ssociation with IMD (this is a maybe if the years match)</w:delText>
        </w:r>
        <w:bookmarkEnd w:id="299"/>
      </w:del>
    </w:p>
    <w:p w14:paraId="38ABA9EF" w14:textId="438F83CB" w:rsidR="005809FF" w:rsidDel="00B75DC1" w:rsidRDefault="005809FF" w:rsidP="005809FF">
      <w:pPr>
        <w:rPr>
          <w:del w:id="301" w:author="Reka Solymosi" w:date="2021-07-22T15:36:00Z"/>
        </w:rPr>
      </w:pPr>
    </w:p>
    <w:p w14:paraId="0401DC70" w14:textId="2272B8AF" w:rsidR="005809FF" w:rsidRPr="005809FF" w:rsidDel="00B75DC1" w:rsidRDefault="005809FF" w:rsidP="005809FF">
      <w:pPr>
        <w:rPr>
          <w:del w:id="302" w:author="Reka Solymosi" w:date="2021-07-22T15:36:00Z"/>
        </w:rPr>
      </w:pPr>
      <w:del w:id="303" w:author="Reka Solymosi" w:date="2021-07-22T15:36:00Z">
        <w:r w:rsidDel="00B75DC1">
          <w:delText>…..</w:delText>
        </w:r>
      </w:del>
    </w:p>
    <w:p w14:paraId="286A2131" w14:textId="0C66C418" w:rsidR="00604229" w:rsidRPr="00604229" w:rsidDel="00B75DC1" w:rsidRDefault="00604229" w:rsidP="00604229">
      <w:pPr>
        <w:pStyle w:val="Heading5"/>
        <w:rPr>
          <w:del w:id="304" w:author="Reka Solymosi" w:date="2021-07-22T15:36:00Z"/>
        </w:rPr>
      </w:pPr>
      <w:bookmarkStart w:id="305" w:name="_Toc77684996"/>
      <w:del w:id="306" w:author="Reka Solymosi" w:date="2021-07-22T15:36:00Z">
        <w:r w:rsidDel="00B75DC1">
          <w:delText xml:space="preserve">Association with Mental Health </w:delText>
        </w:r>
        <w:r w:rsidR="005809FF" w:rsidDel="00B75DC1">
          <w:delText>(this is a maybe if the years match)</w:delText>
        </w:r>
        <w:bookmarkEnd w:id="305"/>
      </w:del>
    </w:p>
    <w:p w14:paraId="5EB79D3C" w14:textId="5D7D8B22" w:rsidR="00604229" w:rsidRPr="00604229" w:rsidDel="00B75DC1" w:rsidRDefault="00604229" w:rsidP="00604229">
      <w:pPr>
        <w:rPr>
          <w:del w:id="307" w:author="Reka Solymosi" w:date="2021-07-22T15:36:00Z"/>
        </w:rPr>
      </w:pPr>
    </w:p>
    <w:p w14:paraId="40450A31" w14:textId="7847616E" w:rsidR="004675C1" w:rsidRDefault="005809FF" w:rsidP="00991B8A">
      <w:r>
        <w:t>…..</w:t>
      </w:r>
    </w:p>
    <w:p w14:paraId="0F7105D4" w14:textId="7DF95720" w:rsidR="00E46B2C" w:rsidRDefault="00E46B2C" w:rsidP="00991B8A"/>
    <w:p w14:paraId="619060E8" w14:textId="491FF8D5" w:rsidR="00E46B2C" w:rsidRDefault="00E46B2C" w:rsidP="00991B8A">
      <w:pPr>
        <w:rPr>
          <w:ins w:id="308" w:author="nadia kennar" w:date="2021-08-23T16:52:00Z"/>
        </w:rPr>
      </w:pPr>
    </w:p>
    <w:p w14:paraId="6A99EBAD" w14:textId="2DF3460F" w:rsidR="00264032" w:rsidRDefault="00264032" w:rsidP="00991B8A">
      <w:pPr>
        <w:rPr>
          <w:ins w:id="309" w:author="nadia kennar" w:date="2021-08-23T16:52:00Z"/>
        </w:rPr>
      </w:pPr>
    </w:p>
    <w:p w14:paraId="68D36ABD" w14:textId="356B52CB" w:rsidR="00264032" w:rsidRDefault="00264032" w:rsidP="00991B8A">
      <w:pPr>
        <w:rPr>
          <w:ins w:id="310" w:author="nadia kennar" w:date="2021-08-23T16:52:00Z"/>
        </w:rPr>
      </w:pPr>
    </w:p>
    <w:p w14:paraId="71540086" w14:textId="02B8A0A6" w:rsidR="00264032" w:rsidRDefault="00264032" w:rsidP="00991B8A">
      <w:pPr>
        <w:rPr>
          <w:ins w:id="311" w:author="nadia kennar" w:date="2021-08-23T16:52:00Z"/>
        </w:rPr>
      </w:pPr>
    </w:p>
    <w:p w14:paraId="7FF7B2E1" w14:textId="4431943E" w:rsidR="00264032" w:rsidRDefault="00264032" w:rsidP="00991B8A">
      <w:pPr>
        <w:rPr>
          <w:ins w:id="312" w:author="nadia kennar" w:date="2021-08-23T16:52:00Z"/>
        </w:rPr>
      </w:pPr>
    </w:p>
    <w:p w14:paraId="3D10DAE0" w14:textId="4C0908EB" w:rsidR="00264032" w:rsidRDefault="00264032" w:rsidP="00991B8A">
      <w:pPr>
        <w:rPr>
          <w:ins w:id="313" w:author="nadia kennar" w:date="2021-08-23T16:52:00Z"/>
        </w:rPr>
      </w:pPr>
    </w:p>
    <w:p w14:paraId="11A7FF35" w14:textId="608259F3" w:rsidR="00264032" w:rsidRDefault="00264032" w:rsidP="00991B8A">
      <w:pPr>
        <w:rPr>
          <w:ins w:id="314" w:author="nadia kennar" w:date="2021-08-23T16:52:00Z"/>
        </w:rPr>
      </w:pPr>
    </w:p>
    <w:p w14:paraId="03C1AB2E" w14:textId="5F262A0D" w:rsidR="00264032" w:rsidRDefault="00264032" w:rsidP="00991B8A">
      <w:pPr>
        <w:rPr>
          <w:ins w:id="315" w:author="nadia kennar" w:date="2021-08-23T16:52:00Z"/>
        </w:rPr>
      </w:pPr>
    </w:p>
    <w:p w14:paraId="5628221E" w14:textId="6DD3C955" w:rsidR="00264032" w:rsidRDefault="00264032" w:rsidP="00991B8A">
      <w:pPr>
        <w:rPr>
          <w:ins w:id="316" w:author="nadia kennar" w:date="2021-08-23T16:52:00Z"/>
        </w:rPr>
      </w:pPr>
    </w:p>
    <w:p w14:paraId="70DFB591" w14:textId="26B5FC05" w:rsidR="00264032" w:rsidRDefault="00264032" w:rsidP="00991B8A">
      <w:pPr>
        <w:rPr>
          <w:ins w:id="317" w:author="nadia kennar" w:date="2021-08-23T16:52:00Z"/>
        </w:rPr>
      </w:pPr>
    </w:p>
    <w:p w14:paraId="2E922043" w14:textId="6874A948" w:rsidR="00264032" w:rsidRDefault="00264032" w:rsidP="00991B8A">
      <w:pPr>
        <w:rPr>
          <w:ins w:id="318" w:author="nadia kennar" w:date="2021-08-23T16:52:00Z"/>
        </w:rPr>
      </w:pPr>
    </w:p>
    <w:p w14:paraId="5E8F1249" w14:textId="652379B9" w:rsidR="00264032" w:rsidRDefault="00264032" w:rsidP="00991B8A">
      <w:pPr>
        <w:rPr>
          <w:ins w:id="319" w:author="nadia kennar" w:date="2021-08-23T16:52:00Z"/>
        </w:rPr>
      </w:pPr>
    </w:p>
    <w:p w14:paraId="1D0191A4" w14:textId="77777777" w:rsidR="00264032" w:rsidRPr="00991B8A" w:rsidRDefault="00264032" w:rsidP="00991B8A"/>
    <w:p w14:paraId="138BEA93" w14:textId="5F914D0A" w:rsidR="00604229" w:rsidRDefault="00EA6DCA" w:rsidP="004675C1">
      <w:pPr>
        <w:pStyle w:val="Heading1"/>
      </w:pPr>
      <w:bookmarkStart w:id="320" w:name="_Toc77684997"/>
      <w:r>
        <w:t>Discussion</w:t>
      </w:r>
      <w:bookmarkEnd w:id="320"/>
      <w:r>
        <w:t xml:space="preserve"> </w:t>
      </w:r>
    </w:p>
    <w:p w14:paraId="167CF505" w14:textId="0BDD38F0" w:rsidR="007C3D73" w:rsidRDefault="007C3D73" w:rsidP="004675C1">
      <w:pPr>
        <w:pStyle w:val="ListParagraph"/>
        <w:numPr>
          <w:ilvl w:val="0"/>
          <w:numId w:val="1"/>
        </w:numPr>
      </w:pPr>
      <w:r>
        <w:t xml:space="preserve">Detail major findings and the importance </w:t>
      </w:r>
    </w:p>
    <w:p w14:paraId="40DE1060" w14:textId="6D9C35EA" w:rsidR="007C3D73" w:rsidRDefault="007C3D73" w:rsidP="004675C1">
      <w:pPr>
        <w:pStyle w:val="ListParagraph"/>
        <w:numPr>
          <w:ilvl w:val="0"/>
          <w:numId w:val="1"/>
        </w:numPr>
      </w:pPr>
      <w:r>
        <w:t xml:space="preserve">Draw on some limitations of the findings </w:t>
      </w:r>
    </w:p>
    <w:p w14:paraId="1CCD421A" w14:textId="7F08E862" w:rsidR="007C3D73" w:rsidRDefault="007C3D73" w:rsidP="007C3D73">
      <w:pPr>
        <w:pStyle w:val="ListParagraph"/>
        <w:numPr>
          <w:ilvl w:val="1"/>
          <w:numId w:val="1"/>
        </w:numPr>
      </w:pPr>
      <w:r>
        <w:t xml:space="preserve">Generalisability etc </w:t>
      </w:r>
    </w:p>
    <w:p w14:paraId="44385294" w14:textId="718A5DC9" w:rsidR="007C3D73" w:rsidRDefault="007C3D73" w:rsidP="004675C1">
      <w:pPr>
        <w:pStyle w:val="ListParagraph"/>
        <w:numPr>
          <w:ilvl w:val="0"/>
          <w:numId w:val="1"/>
        </w:numPr>
        <w:rPr>
          <w:ins w:id="321" w:author="nadia kennar" w:date="2021-08-23T16:52:00Z"/>
        </w:rPr>
      </w:pPr>
      <w:r>
        <w:t xml:space="preserve">Possibly suggestions for future research </w:t>
      </w:r>
    </w:p>
    <w:p w14:paraId="643CE3B9" w14:textId="1463B967" w:rsidR="00264032" w:rsidRDefault="00264032" w:rsidP="00264032">
      <w:pPr>
        <w:rPr>
          <w:ins w:id="322" w:author="nadia kennar" w:date="2021-08-23T16:52:00Z"/>
        </w:rPr>
      </w:pPr>
    </w:p>
    <w:p w14:paraId="50CC69BA" w14:textId="0DC94782" w:rsidR="00264032" w:rsidRDefault="00264032" w:rsidP="00264032">
      <w:pPr>
        <w:rPr>
          <w:ins w:id="323" w:author="nadia kennar" w:date="2021-08-23T16:53:00Z"/>
        </w:rPr>
      </w:pPr>
      <w:ins w:id="324" w:author="nadia kennar" w:date="2021-08-23T16:53:00Z">
        <w:r>
          <w:t xml:space="preserve">Theme 1 </w:t>
        </w:r>
      </w:ins>
    </w:p>
    <w:p w14:paraId="310132B2" w14:textId="2BF8E8AE" w:rsidR="00264032" w:rsidRDefault="00264032" w:rsidP="00264032">
      <w:pPr>
        <w:rPr>
          <w:ins w:id="325" w:author="nadia kennar" w:date="2021-08-23T16:52:00Z"/>
        </w:rPr>
      </w:pPr>
      <w:bookmarkStart w:id="326" w:name="_Hlk80634192"/>
      <w:ins w:id="327" w:author="nadia kennar" w:date="2021-08-23T16:53:00Z">
        <w:r>
          <w:t xml:space="preserve">Theme 1 exposed missing incidents spatial </w:t>
        </w:r>
      </w:ins>
      <w:ins w:id="328" w:author="nadia kennar" w:date="2021-08-23T16:54:00Z">
        <w:r>
          <w:t>patterns, using Lisa maps and Moran I statistics we were able to witness a positive spatial autocorrelation where high levels of missing incidents are associated with other high areas of missing incidents</w:t>
        </w:r>
      </w:ins>
      <w:ins w:id="329" w:author="nadia kennar" w:date="2021-08-23T16:55:00Z">
        <w:r>
          <w:t xml:space="preserve">. Concluding that missing incidents do cluster, as would the majority of any other crime or criminal activity </w:t>
        </w:r>
      </w:ins>
      <w:ins w:id="330" w:author="nadia kennar" w:date="2021-08-23T16:56:00Z">
        <w:r>
          <w:t>– these results were consisted across the rates of missing incidents and not just the counts</w:t>
        </w:r>
      </w:ins>
      <w:ins w:id="331" w:author="nadia kennar" w:date="2021-08-23T17:09:00Z">
        <w:r>
          <w:t xml:space="preserve">. </w:t>
        </w:r>
        <w:r>
          <w:tab/>
        </w:r>
        <w:r>
          <w:tab/>
        </w:r>
        <w:r>
          <w:tab/>
        </w:r>
        <w:r>
          <w:tab/>
        </w:r>
        <w:r>
          <w:tab/>
        </w:r>
      </w:ins>
      <w:ins w:id="332" w:author="nadia kennar" w:date="2021-08-23T16:57:00Z">
        <w:r>
          <w:t xml:space="preserve">Additionally, theme </w:t>
        </w:r>
      </w:ins>
      <w:ins w:id="333" w:author="nadia kennar" w:date="2021-08-23T17:09:00Z">
        <w:r>
          <w:t>1</w:t>
        </w:r>
      </w:ins>
      <w:ins w:id="334" w:author="nadia kennar" w:date="2021-08-23T16:57:00Z">
        <w:r>
          <w:t xml:space="preserve"> </w:t>
        </w:r>
      </w:ins>
      <w:ins w:id="335" w:author="nadia kennar" w:date="2021-08-23T16:58:00Z">
        <w:r>
          <w:t xml:space="preserve">also exposed that missing incident trends are seasonal </w:t>
        </w:r>
      </w:ins>
      <w:ins w:id="336" w:author="nadia kennar" w:date="2021-08-23T16:59:00Z">
        <w:r>
          <w:t xml:space="preserve">in nature. The use of seasonal variation and decomposition methods allowed </w:t>
        </w:r>
      </w:ins>
      <w:ins w:id="337" w:author="nadia kennar" w:date="2021-08-23T17:02:00Z">
        <w:r>
          <w:t xml:space="preserve">to expose the trend, seasonality and noise components of the data. </w:t>
        </w:r>
      </w:ins>
      <w:ins w:id="338" w:author="nadia kennar" w:date="2021-08-23T17:05:00Z">
        <w:r>
          <w:t>Typically,</w:t>
        </w:r>
      </w:ins>
      <w:ins w:id="339" w:author="nadia kennar" w:date="2021-08-23T17:02:00Z">
        <w:r>
          <w:t xml:space="preserve"> we have an increasing trend of missing incidents from 2015</w:t>
        </w:r>
      </w:ins>
      <w:ins w:id="340" w:author="nadia kennar" w:date="2021-08-23T17:04:00Z">
        <w:r>
          <w:t>, following a decline in 2</w:t>
        </w:r>
      </w:ins>
      <w:ins w:id="341" w:author="nadia kennar" w:date="2021-08-23T17:05:00Z">
        <w:r>
          <w:t xml:space="preserve">020 as a result of the pandemic changing the daily routines of both society and police response. The seasonally </w:t>
        </w:r>
      </w:ins>
      <w:ins w:id="342" w:author="nadia kennar" w:date="2021-08-23T17:08:00Z">
        <w:r>
          <w:t>adjusted modifies</w:t>
        </w:r>
      </w:ins>
      <w:ins w:id="343" w:author="nadia kennar" w:date="2021-08-23T17:06:00Z">
        <w:r>
          <w:t xml:space="preserve"> the effect of seasonal influences which provide for more meaningful comparisons</w:t>
        </w:r>
      </w:ins>
      <w:ins w:id="344" w:author="nadia kennar" w:date="2021-08-23T17:07:00Z">
        <w:r>
          <w:t>; we can conclude that missing incident reports happen most frequently over the summer months. This is interest</w:t>
        </w:r>
      </w:ins>
      <w:ins w:id="345" w:author="nadia kennar" w:date="2021-08-23T17:08:00Z">
        <w:r>
          <w:t>ing as it compares to what literature says</w:t>
        </w:r>
      </w:ins>
      <w:ins w:id="346" w:author="nadia kennar" w:date="2021-08-23T17:11:00Z">
        <w:r>
          <w:t xml:space="preserve">. </w:t>
        </w:r>
      </w:ins>
      <w:ins w:id="347" w:author="nadia kennar" w:date="2021-08-23T17:10:00Z">
        <w:r>
          <w:t>From this, a SARIMA model was conducted which compared the actual counts of missing incidents compared to the predicted rates</w:t>
        </w:r>
      </w:ins>
      <w:ins w:id="348" w:author="nadia kennar" w:date="2021-08-23T17:11:00Z">
        <w:r>
          <w:t xml:space="preserve"> following the first UK Covid-19 case concluding that the calls were received were far less then expected </w:t>
        </w:r>
      </w:ins>
    </w:p>
    <w:p w14:paraId="3441CDD0" w14:textId="5C1B96E7" w:rsidR="00264032" w:rsidRDefault="00264032" w:rsidP="00264032">
      <w:pPr>
        <w:rPr>
          <w:ins w:id="349" w:author="nadia kennar" w:date="2021-08-23T16:52:00Z"/>
        </w:rPr>
      </w:pPr>
      <w:ins w:id="350" w:author="nadia kennar" w:date="2021-08-23T17:12:00Z">
        <w:r>
          <w:t xml:space="preserve">Theme 2 explored the police response to missing persons providing both descriptive and temporal trends. Despite literature stating most calls are </w:t>
        </w:r>
      </w:ins>
      <w:ins w:id="351" w:author="nadia kennar" w:date="2021-08-23T17:13:00Z">
        <w:r>
          <w:t>handled</w:t>
        </w:r>
      </w:ins>
      <w:ins w:id="352" w:author="nadia kennar" w:date="2021-08-23T17:12:00Z">
        <w:r>
          <w:t xml:space="preserve"> by 999, the results from this paper show that PNE</w:t>
        </w:r>
      </w:ins>
      <w:ins w:id="353" w:author="nadia kennar" w:date="2021-08-23T17:13:00Z">
        <w:r>
          <w:t xml:space="preserve"> handle the majority of calls, additionally most of the calls are graded at level 2</w:t>
        </w:r>
      </w:ins>
      <w:ins w:id="354" w:author="nadia kennar" w:date="2021-08-23T17:47:00Z">
        <w:r>
          <w:t xml:space="preserve">. </w:t>
        </w:r>
      </w:ins>
      <w:ins w:id="355" w:author="nadia kennar" w:date="2021-08-23T17:15:00Z">
        <w:r>
          <w:t>The results of the temporal tre</w:t>
        </w:r>
      </w:ins>
      <w:ins w:id="356" w:author="nadia kennar" w:date="2021-08-23T17:16:00Z">
        <w:r>
          <w:t>nds highlighted a consistency in the allocation of police response with the main call origin</w:t>
        </w:r>
      </w:ins>
      <w:ins w:id="357" w:author="nadia kennar" w:date="2021-08-23T17:17:00Z">
        <w:r>
          <w:t xml:space="preserve"> and grade not sifting too much. However, median response time highlight </w:t>
        </w:r>
      </w:ins>
      <w:ins w:id="358" w:author="nadia kennar" w:date="2021-08-23T17:18:00Z">
        <w:r>
          <w:t>an</w:t>
        </w:r>
      </w:ins>
      <w:ins w:id="359" w:author="nadia kennar" w:date="2021-08-23T17:17:00Z">
        <w:r>
          <w:t xml:space="preserve"> increasing trend which may be a result of new policy introduced in 2018. Additio</w:t>
        </w:r>
      </w:ins>
      <w:ins w:id="360" w:author="nadia kennar" w:date="2021-08-23T17:18:00Z">
        <w:r>
          <w:t>nally</w:t>
        </w:r>
      </w:ins>
      <w:ins w:id="361" w:author="nadia kennar" w:date="2021-08-23T17:17:00Z">
        <w:r>
          <w:t xml:space="preserve">, the classification of ‘absent person’ </w:t>
        </w:r>
      </w:ins>
      <w:ins w:id="362" w:author="nadia kennar" w:date="2021-08-23T17:18:00Z">
        <w:r>
          <w:t>reduced from 2018</w:t>
        </w:r>
      </w:ins>
      <w:ins w:id="363" w:author="nadia kennar" w:date="2021-08-23T17:19:00Z">
        <w:r>
          <w:t xml:space="preserve">. Its also interesting to note how the incident policy response from </w:t>
        </w:r>
        <w:proofErr w:type="spellStart"/>
        <w:r>
          <w:t>gmp</w:t>
        </w:r>
        <w:proofErr w:type="spellEnd"/>
        <w:r>
          <w:t xml:space="preserve"> (2019) </w:t>
        </w:r>
        <w:r w:rsidRPr="00264032">
          <w:rPr>
            <w:color w:val="FF0000"/>
            <w:rPrChange w:id="364" w:author="nadia kennar" w:date="2021-08-23T17:19:00Z">
              <w:rPr/>
            </w:rPrChange>
          </w:rPr>
          <w:t xml:space="preserve">were </w:t>
        </w:r>
        <w:r>
          <w:t xml:space="preserve">consistent with the average response time from each grade </w:t>
        </w:r>
      </w:ins>
      <w:ins w:id="365" w:author="nadia kennar" w:date="2021-08-23T17:47:00Z">
        <w:r>
          <w:t xml:space="preserve">and happened much quicker then possible expected. </w:t>
        </w:r>
      </w:ins>
    </w:p>
    <w:p w14:paraId="0E7A79EE" w14:textId="23CBDA02" w:rsidR="00264032" w:rsidRDefault="00264032" w:rsidP="00264032">
      <w:pPr>
        <w:rPr>
          <w:ins w:id="366" w:author="nadia kennar" w:date="2021-08-23T17:59:00Z"/>
        </w:rPr>
      </w:pPr>
      <w:ins w:id="367" w:author="nadia kennar" w:date="2021-08-23T17:47:00Z">
        <w:r>
          <w:t xml:space="preserve">Theme 3 </w:t>
        </w:r>
      </w:ins>
      <w:ins w:id="368" w:author="nadia kennar" w:date="2021-08-23T17:48:00Z">
        <w:r>
          <w:t>explores the neighbourhood covariates where missi</w:t>
        </w:r>
      </w:ins>
      <w:ins w:id="369" w:author="nadia kennar" w:date="2021-08-23T17:49:00Z">
        <w:r>
          <w:t xml:space="preserve">ng </w:t>
        </w:r>
      </w:ins>
      <w:ins w:id="370" w:author="nadia kennar" w:date="2021-08-23T17:50:00Z">
        <w:r>
          <w:t>incidents</w:t>
        </w:r>
      </w:ins>
      <w:ins w:id="371" w:author="nadia kennar" w:date="2021-08-23T17:49:00Z">
        <w:r>
          <w:t xml:space="preserve"> are more prone in higher deprived LSOAs and higher mental health LSOAs. Additionally, </w:t>
        </w:r>
      </w:ins>
      <w:ins w:id="372" w:author="nadia kennar" w:date="2021-08-23T17:50:00Z">
        <w:r>
          <w:t>the spatial regressions highlighted that these are</w:t>
        </w:r>
      </w:ins>
      <w:ins w:id="373" w:author="nadia kennar" w:date="2021-08-23T17:49:00Z">
        <w:r>
          <w:t xml:space="preserve"> clustered among the Urban LSOAS, whereas rural provide </w:t>
        </w:r>
      </w:ins>
      <w:ins w:id="374" w:author="nadia kennar" w:date="2021-08-23T17:50:00Z">
        <w:r>
          <w:t>insignificant Moran statistics</w:t>
        </w:r>
      </w:ins>
      <w:ins w:id="375" w:author="nadia kennar" w:date="2021-08-23T18:01:00Z">
        <w:r>
          <w:t xml:space="preserve">. </w:t>
        </w:r>
      </w:ins>
      <w:ins w:id="376" w:author="nadia kennar" w:date="2021-08-23T17:59:00Z">
        <w:r>
          <w:t xml:space="preserve">Missing incidents make up 2.4% of calls from the whole </w:t>
        </w:r>
      </w:ins>
      <w:ins w:id="377" w:author="nadia kennar" w:date="2021-08-23T18:01:00Z">
        <w:r>
          <w:t xml:space="preserve">calls for service </w:t>
        </w:r>
      </w:ins>
      <w:ins w:id="378" w:author="nadia kennar" w:date="2021-08-23T17:59:00Z">
        <w:r>
          <w:t xml:space="preserve">dataset, yet results highlight that these are </w:t>
        </w:r>
      </w:ins>
      <w:ins w:id="379" w:author="nadia kennar" w:date="2021-08-23T18:00:00Z">
        <w:r>
          <w:t>spatially</w:t>
        </w:r>
      </w:ins>
      <w:ins w:id="380" w:author="nadia kennar" w:date="2021-08-23T17:59:00Z">
        <w:r>
          <w:t xml:space="preserve"> </w:t>
        </w:r>
      </w:ins>
      <w:ins w:id="381" w:author="nadia kennar" w:date="2021-08-23T18:00:00Z">
        <w:r>
          <w:t>clustered</w:t>
        </w:r>
      </w:ins>
      <w:ins w:id="382" w:author="nadia kennar" w:date="2021-08-23T17:59:00Z">
        <w:r>
          <w:t xml:space="preserve"> in 18.8% </w:t>
        </w:r>
      </w:ins>
      <w:ins w:id="383" w:author="nadia kennar" w:date="2021-08-23T18:02:00Z">
        <w:r>
          <w:t>of our</w:t>
        </w:r>
      </w:ins>
      <w:ins w:id="384" w:author="nadia kennar" w:date="2021-08-23T18:00:00Z">
        <w:r>
          <w:t xml:space="preserve"> study space (the 103 urban LSOAs</w:t>
        </w:r>
      </w:ins>
      <w:ins w:id="385" w:author="nadia kennar" w:date="2021-08-23T18:01:00Z">
        <w:r>
          <w:t>) of which are also high in deprivation statistics and mental health concerns. There is a</w:t>
        </w:r>
      </w:ins>
      <w:ins w:id="386" w:author="nadia kennar" w:date="2021-08-23T18:02:00Z">
        <w:r>
          <w:t xml:space="preserve"> clear relationship between the environmental correlates and the distribution of missing incidents </w:t>
        </w:r>
      </w:ins>
    </w:p>
    <w:bookmarkEnd w:id="326"/>
    <w:p w14:paraId="3D10F033" w14:textId="77777777" w:rsidR="00264032" w:rsidRDefault="00264032" w:rsidP="00264032">
      <w:pPr>
        <w:rPr>
          <w:ins w:id="387" w:author="nadia kennar" w:date="2021-08-23T17:52:00Z"/>
        </w:rPr>
      </w:pPr>
    </w:p>
    <w:p w14:paraId="47D1C1E1" w14:textId="14D63117" w:rsidR="00264032" w:rsidRDefault="00264032" w:rsidP="00264032">
      <w:pPr>
        <w:rPr>
          <w:ins w:id="388" w:author="nadia kennar" w:date="2021-08-23T16:52:00Z"/>
        </w:rPr>
      </w:pPr>
    </w:p>
    <w:p w14:paraId="7825EF62" w14:textId="5E79F86E" w:rsidR="00264032" w:rsidRDefault="00264032" w:rsidP="00264032">
      <w:pPr>
        <w:rPr>
          <w:ins w:id="389" w:author="nadia kennar" w:date="2021-08-23T16:52:00Z"/>
        </w:rPr>
      </w:pPr>
    </w:p>
    <w:p w14:paraId="083C8E9F" w14:textId="75ABC16A" w:rsidR="00264032" w:rsidRDefault="00264032" w:rsidP="00264032">
      <w:pPr>
        <w:rPr>
          <w:ins w:id="390" w:author="nadia kennar" w:date="2021-08-23T16:52:00Z"/>
        </w:rPr>
      </w:pPr>
    </w:p>
    <w:p w14:paraId="5927E9AE" w14:textId="435FB86F" w:rsidR="00264032" w:rsidRDefault="00264032" w:rsidP="00264032">
      <w:pPr>
        <w:rPr>
          <w:ins w:id="391" w:author="nadia kennar" w:date="2021-08-23T16:52:00Z"/>
        </w:rPr>
      </w:pPr>
    </w:p>
    <w:p w14:paraId="4A334600" w14:textId="4A357A19" w:rsidR="00264032" w:rsidRDefault="00264032" w:rsidP="00264032">
      <w:pPr>
        <w:rPr>
          <w:ins w:id="392" w:author="nadia kennar" w:date="2021-08-23T16:52:00Z"/>
        </w:rPr>
      </w:pPr>
    </w:p>
    <w:p w14:paraId="0099EA40" w14:textId="2B8C6BE3" w:rsidR="00264032" w:rsidRDefault="00264032" w:rsidP="00264032">
      <w:pPr>
        <w:rPr>
          <w:ins w:id="393" w:author="nadia kennar" w:date="2021-08-23T16:52:00Z"/>
        </w:rPr>
      </w:pPr>
    </w:p>
    <w:p w14:paraId="4513B74F" w14:textId="42E5CDE7" w:rsidR="00264032" w:rsidRDefault="00264032" w:rsidP="00264032">
      <w:pPr>
        <w:rPr>
          <w:ins w:id="394" w:author="nadia kennar" w:date="2021-08-23T16:52:00Z"/>
        </w:rPr>
      </w:pPr>
    </w:p>
    <w:p w14:paraId="0518EFDD" w14:textId="4C13BCF5" w:rsidR="00264032" w:rsidRDefault="00264032" w:rsidP="00264032">
      <w:pPr>
        <w:rPr>
          <w:ins w:id="395" w:author="nadia kennar" w:date="2021-08-23T16:52:00Z"/>
        </w:rPr>
      </w:pPr>
    </w:p>
    <w:p w14:paraId="2C44D2A7" w14:textId="658BB03E" w:rsidR="00264032" w:rsidRDefault="00264032" w:rsidP="00264032">
      <w:pPr>
        <w:rPr>
          <w:ins w:id="396" w:author="nadia kennar" w:date="2021-08-23T16:52:00Z"/>
        </w:rPr>
      </w:pPr>
    </w:p>
    <w:p w14:paraId="3AF518DC" w14:textId="5F691595" w:rsidR="00264032" w:rsidRDefault="00264032" w:rsidP="00264032">
      <w:pPr>
        <w:rPr>
          <w:ins w:id="397" w:author="nadia kennar" w:date="2021-08-23T16:52:00Z"/>
        </w:rPr>
      </w:pPr>
    </w:p>
    <w:p w14:paraId="5D6DD3C3" w14:textId="7C80136B" w:rsidR="00264032" w:rsidRDefault="00264032" w:rsidP="00264032">
      <w:pPr>
        <w:rPr>
          <w:ins w:id="398" w:author="nadia kennar" w:date="2021-08-23T16:52:00Z"/>
        </w:rPr>
      </w:pPr>
    </w:p>
    <w:p w14:paraId="5875E6C8" w14:textId="4D0254B8" w:rsidR="00264032" w:rsidRDefault="00264032" w:rsidP="00264032">
      <w:pPr>
        <w:rPr>
          <w:ins w:id="399" w:author="nadia kennar" w:date="2021-08-23T16:52:00Z"/>
        </w:rPr>
      </w:pPr>
    </w:p>
    <w:p w14:paraId="6D78F1BB" w14:textId="37FC09DC" w:rsidR="00264032" w:rsidRDefault="00264032" w:rsidP="00264032">
      <w:pPr>
        <w:rPr>
          <w:ins w:id="400" w:author="nadia kennar" w:date="2021-08-23T16:52:00Z"/>
        </w:rPr>
      </w:pPr>
    </w:p>
    <w:p w14:paraId="5B12FDBC" w14:textId="207D61B0" w:rsidR="00264032" w:rsidRDefault="00264032" w:rsidP="00264032">
      <w:pPr>
        <w:rPr>
          <w:ins w:id="401" w:author="nadia kennar" w:date="2021-08-23T16:52:00Z"/>
        </w:rPr>
      </w:pPr>
    </w:p>
    <w:p w14:paraId="051972A9" w14:textId="5917CA55" w:rsidR="00264032" w:rsidRDefault="00264032" w:rsidP="00264032">
      <w:pPr>
        <w:rPr>
          <w:ins w:id="402" w:author="nadia kennar" w:date="2021-08-23T16:52:00Z"/>
        </w:rPr>
      </w:pPr>
    </w:p>
    <w:p w14:paraId="00BA12F2" w14:textId="461C89C7" w:rsidR="00264032" w:rsidRDefault="00264032" w:rsidP="00264032">
      <w:pPr>
        <w:rPr>
          <w:ins w:id="403" w:author="nadia kennar" w:date="2021-08-23T16:52:00Z"/>
        </w:rPr>
      </w:pPr>
    </w:p>
    <w:p w14:paraId="4FDE6405" w14:textId="43C32DC8" w:rsidR="00264032" w:rsidRDefault="00264032" w:rsidP="00264032">
      <w:pPr>
        <w:rPr>
          <w:ins w:id="404" w:author="nadia kennar" w:date="2021-08-23T16:52:00Z"/>
        </w:rPr>
      </w:pPr>
    </w:p>
    <w:p w14:paraId="31C01FF5" w14:textId="42AE0DDB" w:rsidR="00264032" w:rsidRDefault="00264032" w:rsidP="00264032">
      <w:pPr>
        <w:rPr>
          <w:ins w:id="405" w:author="nadia kennar" w:date="2021-08-23T16:52:00Z"/>
        </w:rPr>
      </w:pPr>
    </w:p>
    <w:p w14:paraId="2A565B8F" w14:textId="2B31E9AB" w:rsidR="00264032" w:rsidRDefault="00264032" w:rsidP="00264032">
      <w:pPr>
        <w:rPr>
          <w:ins w:id="406" w:author="nadia kennar" w:date="2021-08-23T16:52:00Z"/>
        </w:rPr>
      </w:pPr>
    </w:p>
    <w:p w14:paraId="34DE0A95" w14:textId="7260CF40" w:rsidR="00264032" w:rsidRDefault="00264032" w:rsidP="00264032">
      <w:pPr>
        <w:rPr>
          <w:ins w:id="407" w:author="nadia kennar" w:date="2021-08-23T16:52:00Z"/>
        </w:rPr>
      </w:pPr>
    </w:p>
    <w:p w14:paraId="06FBBB2C" w14:textId="4A555065" w:rsidR="00264032" w:rsidRDefault="00264032" w:rsidP="00264032">
      <w:pPr>
        <w:rPr>
          <w:ins w:id="408" w:author="nadia kennar" w:date="2021-08-23T16:52:00Z"/>
        </w:rPr>
      </w:pPr>
    </w:p>
    <w:p w14:paraId="45FA0B55" w14:textId="0D2CB704" w:rsidR="00264032" w:rsidRDefault="00264032" w:rsidP="00264032">
      <w:pPr>
        <w:rPr>
          <w:ins w:id="409" w:author="nadia kennar" w:date="2021-08-23T16:52:00Z"/>
        </w:rPr>
      </w:pPr>
    </w:p>
    <w:p w14:paraId="0775CBD4" w14:textId="1C565DCC" w:rsidR="00264032" w:rsidRDefault="00264032" w:rsidP="00264032">
      <w:pPr>
        <w:rPr>
          <w:ins w:id="410" w:author="nadia kennar" w:date="2021-08-23T16:52:00Z"/>
        </w:rPr>
      </w:pPr>
    </w:p>
    <w:p w14:paraId="38590931" w14:textId="77777777" w:rsidR="00264032" w:rsidRDefault="00264032" w:rsidP="00264032">
      <w:pPr>
        <w:pPrChange w:id="411" w:author="nadia kennar" w:date="2021-08-23T16:52:00Z">
          <w:pPr>
            <w:pStyle w:val="ListParagraph"/>
            <w:numPr>
              <w:numId w:val="1"/>
            </w:numPr>
            <w:ind w:hanging="360"/>
          </w:pPr>
        </w:pPrChange>
      </w:pPr>
    </w:p>
    <w:p w14:paraId="1A8284F5" w14:textId="43B4C6FD" w:rsidR="00EA6DCA" w:rsidRDefault="00EA6DCA" w:rsidP="00EA6DCA">
      <w:pPr>
        <w:pStyle w:val="Heading1"/>
      </w:pPr>
      <w:bookmarkStart w:id="412" w:name="_Toc77684998"/>
      <w:r>
        <w:t>Conclusion</w:t>
      </w:r>
      <w:bookmarkEnd w:id="412"/>
      <w:r>
        <w:t xml:space="preserve"> </w:t>
      </w:r>
    </w:p>
    <w:p w14:paraId="7A23E1B2" w14:textId="45A7DB6B" w:rsidR="00EA6DCA" w:rsidRDefault="007C3D73" w:rsidP="005809FF">
      <w:pPr>
        <w:pStyle w:val="ListParagraph"/>
        <w:numPr>
          <w:ilvl w:val="0"/>
          <w:numId w:val="1"/>
        </w:numPr>
      </w:pPr>
      <w:r>
        <w:t>Summarise the whole paper while restating RQs</w:t>
      </w:r>
    </w:p>
    <w:p w14:paraId="53997E99" w14:textId="3BC53C2C" w:rsidR="007C3D73" w:rsidRDefault="007C3D73" w:rsidP="005809FF">
      <w:pPr>
        <w:pStyle w:val="ListParagraph"/>
        <w:numPr>
          <w:ilvl w:val="0"/>
          <w:numId w:val="1"/>
        </w:numPr>
      </w:pPr>
      <w:r>
        <w:t>What contributions this paper has made</w:t>
      </w:r>
    </w:p>
    <w:p w14:paraId="18A23642" w14:textId="61A82762" w:rsidR="007C3D73" w:rsidRDefault="007C3D73" w:rsidP="005809FF">
      <w:pPr>
        <w:pStyle w:val="ListParagraph"/>
        <w:numPr>
          <w:ilvl w:val="0"/>
          <w:numId w:val="1"/>
        </w:numPr>
      </w:pPr>
      <w:r>
        <w:t xml:space="preserve">State future directions for policy and research </w:t>
      </w:r>
    </w:p>
    <w:p w14:paraId="1F1A7361" w14:textId="1983A0F7" w:rsidR="00EA6DCA" w:rsidRDefault="00EA6DCA"/>
    <w:p w14:paraId="69C2DCAC" w14:textId="42D795B9" w:rsidR="00E46B2C" w:rsidRDefault="00E46B2C"/>
    <w:p w14:paraId="39FF7DA5" w14:textId="32C2AA9D" w:rsidR="00E46B2C" w:rsidRDefault="00E46B2C"/>
    <w:p w14:paraId="71180AD2" w14:textId="42640690" w:rsidR="005809FF" w:rsidRDefault="005809FF"/>
    <w:p w14:paraId="2A7F5835" w14:textId="77777777" w:rsidR="005809FF" w:rsidRDefault="005809FF"/>
    <w:p w14:paraId="78C747D7" w14:textId="00FA5975" w:rsidR="00E46B2C" w:rsidRPr="0062293C" w:rsidRDefault="00E46B2C">
      <w:r w:rsidRPr="0062293C">
        <w:t xml:space="preserve">Questions </w:t>
      </w:r>
    </w:p>
    <w:p w14:paraId="3A841DDF" w14:textId="004AAA7C" w:rsidR="00E46B2C" w:rsidRDefault="00E46B2C" w:rsidP="007C3D73">
      <w:pPr>
        <w:pStyle w:val="ListParagraph"/>
        <w:numPr>
          <w:ilvl w:val="0"/>
          <w:numId w:val="15"/>
        </w:numPr>
        <w:rPr>
          <w:ins w:id="413" w:author="Reka Solymosi" w:date="2021-07-22T15:40:00Z"/>
        </w:rPr>
      </w:pPr>
      <w:r w:rsidRPr="0062293C">
        <w:t>For the covid-19 trends, would it be better to just include these in the temporal models (like we did with N8), or include these as its own separate models as seen here?</w:t>
      </w:r>
    </w:p>
    <w:p w14:paraId="4B7AF757" w14:textId="4EEB9D59" w:rsidR="00B75DC1" w:rsidRPr="0062293C" w:rsidRDefault="00B75DC1">
      <w:pPr>
        <w:pStyle w:val="ListParagraph"/>
        <w:numPr>
          <w:ilvl w:val="1"/>
          <w:numId w:val="15"/>
        </w:numPr>
        <w:pPrChange w:id="414" w:author="Reka Solymosi" w:date="2021-07-22T15:40:00Z">
          <w:pPr>
            <w:pStyle w:val="ListParagraph"/>
            <w:numPr>
              <w:numId w:val="15"/>
            </w:numPr>
            <w:ind w:hanging="360"/>
          </w:pPr>
        </w:pPrChange>
      </w:pPr>
      <w:ins w:id="415" w:author="Reka Solymosi" w:date="2021-07-22T15:40:00Z">
        <w:r>
          <w:t xml:space="preserve">You can include those trend models – think about what question this section is answering? What would you like to model? I think there’s already a lot there so you probably want to keep your COVID section concise. </w:t>
        </w:r>
      </w:ins>
      <w:ins w:id="416" w:author="Reka Solymosi" w:date="2021-07-22T15:41:00Z">
        <w:r>
          <w:t xml:space="preserve">But the forecast models are good because they help you talk about what was different during covid/lockdown compared to what we would expect if there was no COVID based on the forecast. </w:t>
        </w:r>
      </w:ins>
    </w:p>
    <w:p w14:paraId="1F468FC8" w14:textId="40003AF8" w:rsidR="00E46B2C" w:rsidRDefault="00E46B2C" w:rsidP="007C3D73">
      <w:pPr>
        <w:pStyle w:val="ListParagraph"/>
        <w:numPr>
          <w:ilvl w:val="0"/>
          <w:numId w:val="15"/>
        </w:numPr>
        <w:rPr>
          <w:ins w:id="417" w:author="Reka Solymosi" w:date="2021-07-22T15:41:00Z"/>
        </w:rPr>
      </w:pPr>
      <w:r w:rsidRPr="0062293C">
        <w:t>For the sensitivity analysis, is it correct in assuming you model these using a rate rather than the count data (</w:t>
      </w:r>
      <w:proofErr w:type="gramStart"/>
      <w:r w:rsidRPr="0062293C">
        <w:t>i.e.</w:t>
      </w:r>
      <w:proofErr w:type="gramEnd"/>
      <w:r w:rsidRPr="0062293C">
        <w:t xml:space="preserve"> missing person call rate)?</w:t>
      </w:r>
    </w:p>
    <w:p w14:paraId="63E31B8D" w14:textId="48CABCEB" w:rsidR="00B75DC1" w:rsidRDefault="00B75DC1">
      <w:pPr>
        <w:pStyle w:val="ListParagraph"/>
        <w:numPr>
          <w:ilvl w:val="1"/>
          <w:numId w:val="15"/>
        </w:numPr>
        <w:pPrChange w:id="418" w:author="Reka Solymosi" w:date="2021-07-22T15:41:00Z">
          <w:pPr>
            <w:pStyle w:val="ListParagraph"/>
            <w:numPr>
              <w:numId w:val="15"/>
            </w:numPr>
            <w:ind w:hanging="360"/>
          </w:pPr>
        </w:pPrChange>
      </w:pPr>
      <w:ins w:id="419" w:author="Reka Solymosi" w:date="2021-07-22T15:41:00Z">
        <w:r>
          <w:t>This is relevant for all the analysis – think about when it’s appropriate to use rate and when it’s appropriate to use count. I raised this in some of</w:t>
        </w:r>
      </w:ins>
      <w:ins w:id="420" w:author="Reka Solymosi" w:date="2021-07-22T15:42:00Z">
        <w:r>
          <w:t xml:space="preserve"> my comments, but overall think about when you use count, can you be certain you’re not just measuring ‘more people’ in general? </w:t>
        </w:r>
      </w:ins>
    </w:p>
    <w:p w14:paraId="34D864EF" w14:textId="24BE53EC" w:rsidR="007C3D73" w:rsidRDefault="007C3D73" w:rsidP="007C3D73">
      <w:pPr>
        <w:pStyle w:val="ListParagraph"/>
        <w:numPr>
          <w:ilvl w:val="0"/>
          <w:numId w:val="15"/>
        </w:numPr>
        <w:rPr>
          <w:ins w:id="421" w:author="Reka Solymosi" w:date="2021-07-22T15:42:00Z"/>
        </w:rPr>
      </w:pPr>
      <w:r>
        <w:t>For the IMD, I’ve ran the results on each domain of deprivation as well (not included here?) – I think it might be more useful than just providing a holistic image</w:t>
      </w:r>
      <w:r w:rsidR="000A5E59">
        <w:t xml:space="preserve"> – opinions</w:t>
      </w:r>
      <w:r>
        <w:t>?</w:t>
      </w:r>
    </w:p>
    <w:p w14:paraId="34A64254" w14:textId="750E8FAB" w:rsidR="00B75DC1" w:rsidRDefault="00B75DC1">
      <w:pPr>
        <w:pStyle w:val="ListParagraph"/>
        <w:numPr>
          <w:ilvl w:val="1"/>
          <w:numId w:val="15"/>
        </w:numPr>
        <w:pPrChange w:id="422" w:author="Reka Solymosi" w:date="2021-07-22T15:42:00Z">
          <w:pPr>
            <w:pStyle w:val="ListParagraph"/>
            <w:numPr>
              <w:numId w:val="15"/>
            </w:numPr>
            <w:ind w:hanging="360"/>
          </w:pPr>
        </w:pPrChange>
      </w:pPr>
      <w:ins w:id="423" w:author="Reka Solymosi" w:date="2021-07-22T15:42:00Z">
        <w:r>
          <w:t xml:space="preserve">This is up to </w:t>
        </w:r>
        <w:proofErr w:type="gramStart"/>
        <w:r>
          <w:t>you,</w:t>
        </w:r>
        <w:proofErr w:type="gramEnd"/>
        <w:r>
          <w:t xml:space="preserve"> you can say that you think certain domains of deprivation are more relevant than others – you will have to justify </w:t>
        </w:r>
      </w:ins>
      <w:ins w:id="424" w:author="Reka Solymosi" w:date="2021-07-22T15:43:00Z">
        <w:r>
          <w:t>why you think this – and then run those. You could include each domain separately in one model like MP ~ domain 1 + domain 2 + domain 3 etc, but think about justifying this as well!</w:t>
        </w:r>
      </w:ins>
    </w:p>
    <w:p w14:paraId="3EAD059A" w14:textId="4AAA7AAC" w:rsidR="000A5E59" w:rsidRDefault="000A5E59" w:rsidP="007C3D73">
      <w:pPr>
        <w:pStyle w:val="ListParagraph"/>
        <w:numPr>
          <w:ilvl w:val="0"/>
          <w:numId w:val="15"/>
        </w:numPr>
        <w:rPr>
          <w:ins w:id="425" w:author="Reka Solymosi" w:date="2021-07-22T15:44:00Z"/>
        </w:rPr>
      </w:pPr>
      <w:r>
        <w:t>I’m unsure if research question 4a and 5b truly add depth to this paper, partly because the results may not seem generalisable due to being centralised to Cheshire – I could however adda rural/urban element which may explain the changes in origin, response time and grade over the most/least deprived areas – opinions?</w:t>
      </w:r>
    </w:p>
    <w:p w14:paraId="0930F387" w14:textId="6D3FBCF0" w:rsidR="00B75DC1" w:rsidRDefault="00B75DC1" w:rsidP="00B75DC1">
      <w:pPr>
        <w:pStyle w:val="ListParagraph"/>
        <w:numPr>
          <w:ilvl w:val="1"/>
          <w:numId w:val="15"/>
        </w:numPr>
        <w:rPr>
          <w:ins w:id="426" w:author="Reka Solymosi" w:date="2021-07-22T15:46:00Z"/>
        </w:rPr>
      </w:pPr>
      <w:ins w:id="427" w:author="Reka Solymosi" w:date="2021-07-22T15:44:00Z">
        <w:r>
          <w:lastRenderedPageBreak/>
          <w:t>I think there is definitely some reflection to do on the research questions, I made a few comments for you throughout so that should hopefully answer this question. The urban/rural distinction could be interesting! But this could</w:t>
        </w:r>
      </w:ins>
      <w:ins w:id="428" w:author="Reka Solymosi" w:date="2021-07-22T15:45:00Z">
        <w:r>
          <w:t xml:space="preserve"> be something to include in the environmental correlates section. For example, you might want to create an urban/rural variable for your LSOAs to then include in your model with the IMD and MH options, and then you can see if urban/rural location has an importance, alongside deprivation or mental heal</w:t>
        </w:r>
      </w:ins>
      <w:ins w:id="429" w:author="Reka Solymosi" w:date="2021-07-22T15:46:00Z">
        <w:r>
          <w:t xml:space="preserve">th. </w:t>
        </w:r>
      </w:ins>
    </w:p>
    <w:p w14:paraId="41403BF9" w14:textId="3C4B3D32" w:rsidR="00B75DC1" w:rsidRPr="0062293C" w:rsidRDefault="00B75DC1">
      <w:pPr>
        <w:pStyle w:val="ListParagraph"/>
        <w:numPr>
          <w:ilvl w:val="1"/>
          <w:numId w:val="15"/>
        </w:numPr>
        <w:pPrChange w:id="430" w:author="Reka Solymosi" w:date="2021-07-22T15:44:00Z">
          <w:pPr>
            <w:pStyle w:val="ListParagraph"/>
            <w:numPr>
              <w:numId w:val="15"/>
            </w:numPr>
            <w:ind w:hanging="360"/>
          </w:pPr>
        </w:pPrChange>
      </w:pPr>
      <w:proofErr w:type="gramStart"/>
      <w:ins w:id="431" w:author="Reka Solymosi" w:date="2021-07-22T15:46:00Z">
        <w:r>
          <w:t>Generally</w:t>
        </w:r>
        <w:proofErr w:type="gramEnd"/>
        <w:r>
          <w:t xml:space="preserve"> I think that seeing that missing incidents cluster is important finding. You can tie this into your literature review around crime concentration/ environmental crim – where you contribute that you find that Missing Incidents concentrate. To make it more broadly relevant, make sure you interpret the clusters. You might say oh these are the major cities</w:t>
        </w:r>
      </w:ins>
      <w:ins w:id="432" w:author="Reka Solymosi" w:date="2021-07-22T15:47:00Z">
        <w:r>
          <w:t xml:space="preserve"> in the area, etc – but gain think about whether it might be worth mapping RATE here, so you’re not just mapping where people are, and interpreting that as where people go missing…!</w:t>
        </w:r>
      </w:ins>
    </w:p>
    <w:p w14:paraId="31D42A0B" w14:textId="55AB2786" w:rsidR="00AF2047" w:rsidRPr="0062293C" w:rsidRDefault="00AF2047" w:rsidP="007C3D73">
      <w:pPr>
        <w:pStyle w:val="ListParagraph"/>
        <w:numPr>
          <w:ilvl w:val="0"/>
          <w:numId w:val="15"/>
        </w:numPr>
      </w:pPr>
      <w:r w:rsidRPr="0062293C">
        <w:t xml:space="preserve">Is it possible to run a small multiple across </w:t>
      </w:r>
      <w:proofErr w:type="spellStart"/>
      <w:r w:rsidRPr="0062293C">
        <w:t>lsoas</w:t>
      </w:r>
      <w:proofErr w:type="spellEnd"/>
      <w:r w:rsidRPr="0062293C">
        <w:t xml:space="preserve"> and month, I’ve had a look and it sems there are over 600 LSOAS with more than one month of no calls reported? </w:t>
      </w:r>
      <w:r w:rsidR="0062293C" w:rsidRPr="0062293C">
        <w:t>(And over 56 LSOAS with more than on</w:t>
      </w:r>
      <w:r w:rsidR="0062293C">
        <w:t>e</w:t>
      </w:r>
      <w:r w:rsidR="0062293C" w:rsidRPr="0062293C">
        <w:t xml:space="preserve"> year of no calls)</w:t>
      </w:r>
    </w:p>
    <w:p w14:paraId="6919047A" w14:textId="45814D1D" w:rsidR="00AF2047" w:rsidRPr="0062293C" w:rsidRDefault="0062293C" w:rsidP="007C3D73">
      <w:pPr>
        <w:pStyle w:val="ListParagraph"/>
        <w:numPr>
          <w:ilvl w:val="1"/>
          <w:numId w:val="16"/>
        </w:numPr>
      </w:pPr>
      <w:r w:rsidRPr="0062293C">
        <w:t>Following the labs from crime mapping</w:t>
      </w:r>
      <w:r w:rsidR="007C3D73">
        <w:t xml:space="preserve"> it</w:t>
      </w:r>
      <w:r w:rsidRPr="0062293C">
        <w:t xml:space="preserve"> seems inefficient has this involves manually coding for all these LSOAS – are you aware of any other </w:t>
      </w:r>
      <w:r>
        <w:t>method for this</w:t>
      </w:r>
      <w:r w:rsidRPr="0062293C">
        <w:t>?</w:t>
      </w:r>
    </w:p>
    <w:p w14:paraId="020BC4C1" w14:textId="1F6CB0A6" w:rsidR="000A5E59" w:rsidRDefault="0062293C" w:rsidP="000A5E59">
      <w:pPr>
        <w:pStyle w:val="ListParagraph"/>
        <w:numPr>
          <w:ilvl w:val="1"/>
          <w:numId w:val="16"/>
        </w:numPr>
        <w:rPr>
          <w:ins w:id="433" w:author="Reka Solymosi" w:date="2021-07-22T15:47:00Z"/>
        </w:rPr>
      </w:pPr>
      <w:r w:rsidRPr="0062293C">
        <w:t xml:space="preserve">Not </w:t>
      </w:r>
      <w:r w:rsidR="007C3D73">
        <w:t>necessary</w:t>
      </w:r>
      <w:r w:rsidRPr="0062293C">
        <w:t xml:space="preserve"> but would show a clearer trend across the months</w:t>
      </w:r>
      <w:r>
        <w:t xml:space="preserve">/years </w:t>
      </w:r>
    </w:p>
    <w:p w14:paraId="27C190BF" w14:textId="5326B43C" w:rsidR="00463D69" w:rsidRDefault="00463D69" w:rsidP="000A5E59">
      <w:pPr>
        <w:pStyle w:val="ListParagraph"/>
        <w:numPr>
          <w:ilvl w:val="1"/>
          <w:numId w:val="16"/>
        </w:numPr>
      </w:pPr>
      <w:ins w:id="434" w:author="Reka Solymosi" w:date="2021-07-22T15:48:00Z">
        <w:r>
          <w:t xml:space="preserve">For this one, think about what this would show. I think instead of going into </w:t>
        </w:r>
        <w:proofErr w:type="spellStart"/>
        <w:r>
          <w:t>spatio</w:t>
        </w:r>
        <w:proofErr w:type="spellEnd"/>
        <w:r>
          <w:t xml:space="preserve"> temporal variation, which like you say I think we have a little too much noise, it might be worth to think about other temporal variations, maybe around seasonality, or oth</w:t>
        </w:r>
      </w:ins>
      <w:ins w:id="435" w:author="Reka Solymosi" w:date="2021-07-22T15:49:00Z">
        <w:r>
          <w:t xml:space="preserve">er units of fluctuation. I think it’s better to focus on what you already have and flesh it out more, engage more with the questions you have, and fill in the gaps. </w:t>
        </w:r>
      </w:ins>
    </w:p>
    <w:p w14:paraId="27921DDD" w14:textId="77777777" w:rsidR="000A5E59" w:rsidRPr="0062293C" w:rsidRDefault="000A5E59" w:rsidP="000A5E59">
      <w:pPr>
        <w:pStyle w:val="ListParagraph"/>
        <w:ind w:left="1440"/>
      </w:pPr>
    </w:p>
    <w:p w14:paraId="029A2280" w14:textId="77777777" w:rsidR="00E46B2C" w:rsidRDefault="00E46B2C" w:rsidP="00E46B2C"/>
    <w:p w14:paraId="53A7FB14" w14:textId="77777777" w:rsidR="000621CA" w:rsidRPr="00626C99" w:rsidRDefault="000621CA" w:rsidP="000621CA">
      <w:pPr>
        <w:rPr>
          <w:ins w:id="436" w:author="nadia kennar" w:date="2021-08-18T18:07:00Z"/>
          <w:i/>
          <w:iCs/>
          <w:color w:val="00B050"/>
        </w:rPr>
      </w:pPr>
      <w:ins w:id="437" w:author="nadia kennar" w:date="2021-08-18T18:07:00Z">
        <w:r w:rsidRPr="00626C99">
          <w:rPr>
            <w:i/>
            <w:iCs/>
            <w:color w:val="00B050"/>
          </w:rPr>
          <w:t>For the rural area:  THIS IS WHEN USING NUMERICC DECILE NOT FACTOR DUH!!!</w:t>
        </w:r>
      </w:ins>
    </w:p>
    <w:p w14:paraId="6E58172A" w14:textId="77777777" w:rsidR="000621CA" w:rsidRPr="00626C99" w:rsidRDefault="000621CA" w:rsidP="000621CA">
      <w:pPr>
        <w:rPr>
          <w:ins w:id="438" w:author="nadia kennar" w:date="2021-08-18T18:07:00Z"/>
          <w:i/>
          <w:iCs/>
          <w:color w:val="00B050"/>
        </w:rPr>
      </w:pPr>
      <w:bookmarkStart w:id="439" w:name="_Hlk80201513"/>
      <w:ins w:id="440" w:author="nadia kennar" w:date="2021-08-18T18:07:00Z">
        <w:r w:rsidRPr="00626C99">
          <w:rPr>
            <w:i/>
            <w:iCs/>
            <w:color w:val="00B050"/>
          </w:rPr>
          <w:t>The Moran I for residuals on just the rural areas are (Moran I = 3.38 p = 0.0007), the Moran I for residuals in the urban areas are (Moran 1 = 2.79, P = 0.005192)</w:t>
        </w:r>
      </w:ins>
    </w:p>
    <w:bookmarkEnd w:id="439"/>
    <w:p w14:paraId="447D8B7C" w14:textId="77777777" w:rsidR="000621CA" w:rsidRPr="00626C99" w:rsidRDefault="000621CA" w:rsidP="000621CA">
      <w:pPr>
        <w:rPr>
          <w:ins w:id="441" w:author="nadia kennar" w:date="2021-08-18T18:07:00Z"/>
          <w:i/>
          <w:iCs/>
          <w:color w:val="00B050"/>
        </w:rPr>
      </w:pPr>
      <w:ins w:id="442" w:author="nadia kennar" w:date="2021-08-18T18:07:00Z">
        <w:r w:rsidRPr="00626C99">
          <w:rPr>
            <w:i/>
            <w:iCs/>
            <w:color w:val="00B050"/>
          </w:rPr>
          <w:t xml:space="preserve">The Lagrange test was used to establish the hypothesis about parameters in a likelihood framework, under the rural model the standard error and lag models are both significant as below 0.05 (error p = 0.000096, lag p = 0.0011). The robust error model (p =0.7) was not significant so the robust lag (p = 0.002) proves the correct method (Luc </w:t>
        </w:r>
        <w:proofErr w:type="spellStart"/>
        <w:r w:rsidRPr="00626C99">
          <w:rPr>
            <w:i/>
            <w:iCs/>
            <w:color w:val="00B050"/>
          </w:rPr>
          <w:t>Anselin</w:t>
        </w:r>
        <w:proofErr w:type="spellEnd"/>
        <w:r w:rsidRPr="00626C99">
          <w:rPr>
            <w:i/>
            <w:iCs/>
            <w:color w:val="00B050"/>
          </w:rPr>
          <w:t xml:space="preserve">, 2008). </w:t>
        </w:r>
      </w:ins>
    </w:p>
    <w:p w14:paraId="1F5CFD2C" w14:textId="77777777" w:rsidR="000621CA" w:rsidRPr="00626C99" w:rsidRDefault="000621CA" w:rsidP="000621CA">
      <w:pPr>
        <w:rPr>
          <w:ins w:id="443" w:author="nadia kennar" w:date="2021-08-18T18:07:00Z"/>
          <w:i/>
          <w:iCs/>
          <w:color w:val="00B050"/>
        </w:rPr>
      </w:pPr>
      <w:ins w:id="444" w:author="nadia kennar" w:date="2021-08-18T18:07:00Z">
        <w:r w:rsidRPr="00626C99">
          <w:rPr>
            <w:i/>
            <w:iCs/>
            <w:color w:val="00B050"/>
          </w:rPr>
          <w:t xml:space="preserve">The spatial autoregressive parameter rho is significant (Rho: 0.36468, P: 0.0018). the spatial lag parameter, Rho, is also positive and statistically significant. When missing incident rate in surrounding rural areas increase, so does the missing incident rare of each LSOA, even when adjusting for deprivation statistics and median age. The lag model has an AIC of 889.81 whereas the linear model with no lag has an AIC of 897.6 indicating a model with lag is a better fit </w:t>
        </w:r>
      </w:ins>
    </w:p>
    <w:p w14:paraId="4D6954C1" w14:textId="77777777" w:rsidR="000621CA" w:rsidRPr="00626C99" w:rsidRDefault="000621CA" w:rsidP="000621CA">
      <w:pPr>
        <w:rPr>
          <w:ins w:id="445" w:author="nadia kennar" w:date="2021-08-18T18:07:00Z"/>
          <w:i/>
          <w:iCs/>
          <w:color w:val="00B050"/>
        </w:rPr>
      </w:pPr>
      <w:ins w:id="446" w:author="nadia kennar" w:date="2021-08-18T18:07:00Z">
        <w:r w:rsidRPr="00626C99">
          <w:rPr>
            <w:i/>
            <w:iCs/>
            <w:color w:val="00B050"/>
          </w:rPr>
          <w:t xml:space="preserve">In a spatial lag model, the coefficients focus on the short-run impact of xi on </w:t>
        </w:r>
        <w:proofErr w:type="spellStart"/>
        <w:r w:rsidRPr="00626C99">
          <w:rPr>
            <w:i/>
            <w:iCs/>
            <w:color w:val="00B050"/>
          </w:rPr>
          <w:t>yi</w:t>
        </w:r>
        <w:proofErr w:type="spellEnd"/>
        <w:r w:rsidRPr="00626C99">
          <w:rPr>
            <w:i/>
            <w:iCs/>
            <w:color w:val="00B050"/>
          </w:rPr>
          <w:t>, rather than the remaining effect. This results in two situations; the first being the direct impact of an observation’s predictor on its own outcome and secondly the indirect impact of an observation of the neighbour’s predictor on its outcome. We can obtain simulated distributions of the various impacts using Monte Carlo (Lesage and Pace, 2009)</w:t>
        </w:r>
      </w:ins>
    </w:p>
    <w:tbl>
      <w:tblPr>
        <w:tblStyle w:val="TableGrid"/>
        <w:tblW w:w="0" w:type="auto"/>
        <w:tblLook w:val="04A0" w:firstRow="1" w:lastRow="0" w:firstColumn="1" w:lastColumn="0" w:noHBand="0" w:noVBand="1"/>
      </w:tblPr>
      <w:tblGrid>
        <w:gridCol w:w="1413"/>
        <w:gridCol w:w="1160"/>
        <w:gridCol w:w="1255"/>
        <w:gridCol w:w="1374"/>
        <w:gridCol w:w="1255"/>
        <w:gridCol w:w="1327"/>
        <w:gridCol w:w="1232"/>
      </w:tblGrid>
      <w:tr w:rsidR="000621CA" w:rsidRPr="00626C99" w14:paraId="6CE5357F" w14:textId="77777777" w:rsidTr="00BB3DE0">
        <w:trPr>
          <w:ins w:id="447" w:author="nadia kennar" w:date="2021-08-18T18:07:00Z"/>
        </w:trPr>
        <w:tc>
          <w:tcPr>
            <w:tcW w:w="1413" w:type="dxa"/>
          </w:tcPr>
          <w:p w14:paraId="5CE54CCC" w14:textId="77777777" w:rsidR="000621CA" w:rsidRPr="00626C99" w:rsidRDefault="000621CA" w:rsidP="00BB3DE0">
            <w:pPr>
              <w:rPr>
                <w:ins w:id="448" w:author="nadia kennar" w:date="2021-08-18T18:07:00Z"/>
                <w:i/>
                <w:iCs/>
                <w:color w:val="00B050"/>
              </w:rPr>
            </w:pPr>
          </w:p>
        </w:tc>
        <w:tc>
          <w:tcPr>
            <w:tcW w:w="1160" w:type="dxa"/>
          </w:tcPr>
          <w:p w14:paraId="63C02265" w14:textId="77777777" w:rsidR="000621CA" w:rsidRPr="00626C99" w:rsidRDefault="000621CA" w:rsidP="00BB3DE0">
            <w:pPr>
              <w:rPr>
                <w:ins w:id="449" w:author="nadia kennar" w:date="2021-08-18T18:07:00Z"/>
                <w:i/>
                <w:iCs/>
                <w:color w:val="00B050"/>
              </w:rPr>
            </w:pPr>
            <w:ins w:id="450" w:author="nadia kennar" w:date="2021-08-18T18:07:00Z">
              <w:r w:rsidRPr="00626C99">
                <w:rPr>
                  <w:i/>
                  <w:iCs/>
                  <w:color w:val="00B050"/>
                </w:rPr>
                <w:t>Direct</w:t>
              </w:r>
            </w:ins>
          </w:p>
        </w:tc>
        <w:tc>
          <w:tcPr>
            <w:tcW w:w="1255" w:type="dxa"/>
          </w:tcPr>
          <w:p w14:paraId="5CF4794C" w14:textId="77777777" w:rsidR="000621CA" w:rsidRPr="00626C99" w:rsidRDefault="000621CA" w:rsidP="00BB3DE0">
            <w:pPr>
              <w:rPr>
                <w:ins w:id="451" w:author="nadia kennar" w:date="2021-08-18T18:07:00Z"/>
                <w:i/>
                <w:iCs/>
                <w:color w:val="00B050"/>
              </w:rPr>
            </w:pPr>
            <w:ins w:id="452" w:author="nadia kennar" w:date="2021-08-18T18:07:00Z">
              <w:r w:rsidRPr="00626C99">
                <w:rPr>
                  <w:i/>
                  <w:iCs/>
                  <w:color w:val="00B050"/>
                </w:rPr>
                <w:t>P</w:t>
              </w:r>
            </w:ins>
          </w:p>
        </w:tc>
        <w:tc>
          <w:tcPr>
            <w:tcW w:w="1374" w:type="dxa"/>
          </w:tcPr>
          <w:p w14:paraId="29DE3513" w14:textId="77777777" w:rsidR="000621CA" w:rsidRPr="00626C99" w:rsidRDefault="000621CA" w:rsidP="00BB3DE0">
            <w:pPr>
              <w:rPr>
                <w:ins w:id="453" w:author="nadia kennar" w:date="2021-08-18T18:07:00Z"/>
                <w:i/>
                <w:iCs/>
                <w:color w:val="00B050"/>
              </w:rPr>
            </w:pPr>
            <w:ins w:id="454" w:author="nadia kennar" w:date="2021-08-18T18:07:00Z">
              <w:r w:rsidRPr="00626C99">
                <w:rPr>
                  <w:i/>
                  <w:iCs/>
                  <w:color w:val="00B050"/>
                </w:rPr>
                <w:t xml:space="preserve">Indirect </w:t>
              </w:r>
            </w:ins>
          </w:p>
        </w:tc>
        <w:tc>
          <w:tcPr>
            <w:tcW w:w="1255" w:type="dxa"/>
          </w:tcPr>
          <w:p w14:paraId="4CA6D2EC" w14:textId="77777777" w:rsidR="000621CA" w:rsidRPr="00626C99" w:rsidRDefault="000621CA" w:rsidP="00BB3DE0">
            <w:pPr>
              <w:rPr>
                <w:ins w:id="455" w:author="nadia kennar" w:date="2021-08-18T18:07:00Z"/>
                <w:i/>
                <w:iCs/>
                <w:color w:val="00B050"/>
              </w:rPr>
            </w:pPr>
            <w:ins w:id="456" w:author="nadia kennar" w:date="2021-08-18T18:07:00Z">
              <w:r w:rsidRPr="00626C99">
                <w:rPr>
                  <w:i/>
                  <w:iCs/>
                  <w:color w:val="00B050"/>
                </w:rPr>
                <w:t>P</w:t>
              </w:r>
            </w:ins>
          </w:p>
        </w:tc>
        <w:tc>
          <w:tcPr>
            <w:tcW w:w="1327" w:type="dxa"/>
          </w:tcPr>
          <w:p w14:paraId="36F68A57" w14:textId="77777777" w:rsidR="000621CA" w:rsidRPr="00626C99" w:rsidRDefault="000621CA" w:rsidP="00BB3DE0">
            <w:pPr>
              <w:rPr>
                <w:ins w:id="457" w:author="nadia kennar" w:date="2021-08-18T18:07:00Z"/>
                <w:i/>
                <w:iCs/>
                <w:color w:val="00B050"/>
              </w:rPr>
            </w:pPr>
            <w:ins w:id="458" w:author="nadia kennar" w:date="2021-08-18T18:07:00Z">
              <w:r w:rsidRPr="00626C99">
                <w:rPr>
                  <w:i/>
                  <w:iCs/>
                  <w:color w:val="00B050"/>
                </w:rPr>
                <w:t>Total</w:t>
              </w:r>
            </w:ins>
          </w:p>
        </w:tc>
        <w:tc>
          <w:tcPr>
            <w:tcW w:w="1232" w:type="dxa"/>
          </w:tcPr>
          <w:p w14:paraId="2B2606F2" w14:textId="77777777" w:rsidR="000621CA" w:rsidRPr="00626C99" w:rsidRDefault="000621CA" w:rsidP="00BB3DE0">
            <w:pPr>
              <w:rPr>
                <w:ins w:id="459" w:author="nadia kennar" w:date="2021-08-18T18:07:00Z"/>
                <w:i/>
                <w:iCs/>
                <w:color w:val="00B050"/>
              </w:rPr>
            </w:pPr>
            <w:ins w:id="460" w:author="nadia kennar" w:date="2021-08-18T18:07:00Z">
              <w:r w:rsidRPr="00626C99">
                <w:rPr>
                  <w:i/>
                  <w:iCs/>
                  <w:color w:val="00B050"/>
                </w:rPr>
                <w:t>P</w:t>
              </w:r>
            </w:ins>
          </w:p>
        </w:tc>
      </w:tr>
      <w:tr w:rsidR="000621CA" w:rsidRPr="00626C99" w14:paraId="2B1E3AEF" w14:textId="77777777" w:rsidTr="00BB3DE0">
        <w:trPr>
          <w:ins w:id="461" w:author="nadia kennar" w:date="2021-08-18T18:07:00Z"/>
        </w:trPr>
        <w:tc>
          <w:tcPr>
            <w:tcW w:w="1413" w:type="dxa"/>
          </w:tcPr>
          <w:p w14:paraId="30424332" w14:textId="77777777" w:rsidR="000621CA" w:rsidRPr="00626C99" w:rsidRDefault="000621CA" w:rsidP="00BB3DE0">
            <w:pPr>
              <w:rPr>
                <w:ins w:id="462" w:author="nadia kennar" w:date="2021-08-18T18:07:00Z"/>
                <w:i/>
                <w:iCs/>
                <w:color w:val="00B050"/>
              </w:rPr>
            </w:pPr>
            <w:ins w:id="463" w:author="nadia kennar" w:date="2021-08-18T18:07:00Z">
              <w:r w:rsidRPr="00626C99">
                <w:rPr>
                  <w:i/>
                  <w:iCs/>
                  <w:color w:val="00B050"/>
                </w:rPr>
                <w:t>IMD Decile</w:t>
              </w:r>
            </w:ins>
          </w:p>
        </w:tc>
        <w:tc>
          <w:tcPr>
            <w:tcW w:w="1160" w:type="dxa"/>
          </w:tcPr>
          <w:p w14:paraId="7918AAF4" w14:textId="77777777" w:rsidR="000621CA" w:rsidRPr="00626C99" w:rsidRDefault="000621CA" w:rsidP="00BB3DE0">
            <w:pPr>
              <w:rPr>
                <w:ins w:id="464" w:author="nadia kennar" w:date="2021-08-18T18:07:00Z"/>
                <w:i/>
                <w:iCs/>
                <w:color w:val="00B050"/>
              </w:rPr>
            </w:pPr>
            <w:ins w:id="465" w:author="nadia kennar" w:date="2021-08-18T18:07:00Z">
              <w:r w:rsidRPr="00626C99">
                <w:rPr>
                  <w:i/>
                  <w:iCs/>
                  <w:color w:val="00B050"/>
                </w:rPr>
                <w:t>-2.14</w:t>
              </w:r>
            </w:ins>
          </w:p>
        </w:tc>
        <w:tc>
          <w:tcPr>
            <w:tcW w:w="1255" w:type="dxa"/>
          </w:tcPr>
          <w:p w14:paraId="42635205" w14:textId="77777777" w:rsidR="000621CA" w:rsidRPr="00626C99" w:rsidRDefault="000621CA" w:rsidP="00BB3DE0">
            <w:pPr>
              <w:rPr>
                <w:ins w:id="466" w:author="nadia kennar" w:date="2021-08-18T18:07:00Z"/>
                <w:b/>
                <w:bCs/>
                <w:i/>
                <w:iCs/>
                <w:color w:val="00B050"/>
              </w:rPr>
            </w:pPr>
            <w:ins w:id="467" w:author="nadia kennar" w:date="2021-08-18T18:07:00Z">
              <w:r w:rsidRPr="00626C99">
                <w:rPr>
                  <w:b/>
                  <w:bCs/>
                  <w:i/>
                  <w:iCs/>
                  <w:color w:val="00B050"/>
                </w:rPr>
                <w:t>0.03</w:t>
              </w:r>
            </w:ins>
          </w:p>
        </w:tc>
        <w:tc>
          <w:tcPr>
            <w:tcW w:w="1374" w:type="dxa"/>
          </w:tcPr>
          <w:p w14:paraId="774E5B8F" w14:textId="77777777" w:rsidR="000621CA" w:rsidRPr="00626C99" w:rsidRDefault="000621CA" w:rsidP="00BB3DE0">
            <w:pPr>
              <w:rPr>
                <w:ins w:id="468" w:author="nadia kennar" w:date="2021-08-18T18:07:00Z"/>
                <w:i/>
                <w:iCs/>
                <w:color w:val="00B050"/>
              </w:rPr>
            </w:pPr>
            <w:ins w:id="469" w:author="nadia kennar" w:date="2021-08-18T18:07:00Z">
              <w:r w:rsidRPr="00626C99">
                <w:rPr>
                  <w:i/>
                  <w:iCs/>
                  <w:color w:val="00B050"/>
                </w:rPr>
                <w:t>-1.09</w:t>
              </w:r>
            </w:ins>
          </w:p>
        </w:tc>
        <w:tc>
          <w:tcPr>
            <w:tcW w:w="1255" w:type="dxa"/>
          </w:tcPr>
          <w:p w14:paraId="141B83AC" w14:textId="77777777" w:rsidR="000621CA" w:rsidRPr="00626C99" w:rsidRDefault="000621CA" w:rsidP="00BB3DE0">
            <w:pPr>
              <w:rPr>
                <w:ins w:id="470" w:author="nadia kennar" w:date="2021-08-18T18:07:00Z"/>
                <w:i/>
                <w:iCs/>
                <w:color w:val="00B050"/>
              </w:rPr>
            </w:pPr>
            <w:ins w:id="471" w:author="nadia kennar" w:date="2021-08-18T18:07:00Z">
              <w:r w:rsidRPr="00626C99">
                <w:rPr>
                  <w:i/>
                  <w:iCs/>
                  <w:color w:val="00B050"/>
                </w:rPr>
                <w:t>0.12</w:t>
              </w:r>
            </w:ins>
          </w:p>
        </w:tc>
        <w:tc>
          <w:tcPr>
            <w:tcW w:w="1327" w:type="dxa"/>
          </w:tcPr>
          <w:p w14:paraId="7E9727BC" w14:textId="77777777" w:rsidR="000621CA" w:rsidRPr="00626C99" w:rsidRDefault="000621CA" w:rsidP="00BB3DE0">
            <w:pPr>
              <w:rPr>
                <w:ins w:id="472" w:author="nadia kennar" w:date="2021-08-18T18:07:00Z"/>
                <w:i/>
                <w:iCs/>
                <w:color w:val="00B050"/>
              </w:rPr>
            </w:pPr>
            <w:ins w:id="473" w:author="nadia kennar" w:date="2021-08-18T18:07:00Z">
              <w:r w:rsidRPr="00626C99">
                <w:rPr>
                  <w:i/>
                  <w:iCs/>
                  <w:color w:val="00B050"/>
                </w:rPr>
                <w:t>-3.23</w:t>
              </w:r>
            </w:ins>
          </w:p>
        </w:tc>
        <w:tc>
          <w:tcPr>
            <w:tcW w:w="1232" w:type="dxa"/>
          </w:tcPr>
          <w:p w14:paraId="07DC57BA" w14:textId="77777777" w:rsidR="000621CA" w:rsidRPr="00626C99" w:rsidRDefault="000621CA" w:rsidP="00BB3DE0">
            <w:pPr>
              <w:rPr>
                <w:ins w:id="474" w:author="nadia kennar" w:date="2021-08-18T18:07:00Z"/>
                <w:i/>
                <w:iCs/>
                <w:color w:val="00B050"/>
              </w:rPr>
            </w:pPr>
            <w:ins w:id="475" w:author="nadia kennar" w:date="2021-08-18T18:07:00Z">
              <w:r w:rsidRPr="00626C99">
                <w:rPr>
                  <w:i/>
                  <w:iCs/>
                  <w:color w:val="00B050"/>
                </w:rPr>
                <w:t>0.04</w:t>
              </w:r>
            </w:ins>
          </w:p>
        </w:tc>
      </w:tr>
      <w:tr w:rsidR="000621CA" w:rsidRPr="00626C99" w14:paraId="5AC84F24" w14:textId="77777777" w:rsidTr="00BB3DE0">
        <w:trPr>
          <w:ins w:id="476" w:author="nadia kennar" w:date="2021-08-18T18:07:00Z"/>
        </w:trPr>
        <w:tc>
          <w:tcPr>
            <w:tcW w:w="1413" w:type="dxa"/>
          </w:tcPr>
          <w:p w14:paraId="41C7BDCA" w14:textId="77777777" w:rsidR="000621CA" w:rsidRPr="00626C99" w:rsidRDefault="000621CA" w:rsidP="00BB3DE0">
            <w:pPr>
              <w:rPr>
                <w:ins w:id="477" w:author="nadia kennar" w:date="2021-08-18T18:07:00Z"/>
                <w:i/>
                <w:iCs/>
                <w:color w:val="00B050"/>
              </w:rPr>
            </w:pPr>
            <w:ins w:id="478" w:author="nadia kennar" w:date="2021-08-18T18:07:00Z">
              <w:r w:rsidRPr="00626C99">
                <w:rPr>
                  <w:i/>
                  <w:iCs/>
                  <w:color w:val="00B050"/>
                </w:rPr>
                <w:t>Median Age</w:t>
              </w:r>
            </w:ins>
          </w:p>
        </w:tc>
        <w:tc>
          <w:tcPr>
            <w:tcW w:w="1160" w:type="dxa"/>
          </w:tcPr>
          <w:p w14:paraId="26C8B57E" w14:textId="77777777" w:rsidR="000621CA" w:rsidRPr="00626C99" w:rsidRDefault="000621CA" w:rsidP="00BB3DE0">
            <w:pPr>
              <w:rPr>
                <w:ins w:id="479" w:author="nadia kennar" w:date="2021-08-18T18:07:00Z"/>
                <w:i/>
                <w:iCs/>
                <w:color w:val="00B050"/>
              </w:rPr>
            </w:pPr>
            <w:ins w:id="480" w:author="nadia kennar" w:date="2021-08-18T18:07:00Z">
              <w:r w:rsidRPr="00626C99">
                <w:rPr>
                  <w:i/>
                  <w:iCs/>
                  <w:color w:val="00B050"/>
                </w:rPr>
                <w:t>-0.59</w:t>
              </w:r>
            </w:ins>
          </w:p>
        </w:tc>
        <w:tc>
          <w:tcPr>
            <w:tcW w:w="1255" w:type="dxa"/>
          </w:tcPr>
          <w:p w14:paraId="7CE764B5" w14:textId="77777777" w:rsidR="000621CA" w:rsidRPr="00626C99" w:rsidRDefault="000621CA" w:rsidP="00BB3DE0">
            <w:pPr>
              <w:rPr>
                <w:ins w:id="481" w:author="nadia kennar" w:date="2021-08-18T18:07:00Z"/>
                <w:i/>
                <w:iCs/>
                <w:color w:val="00B050"/>
              </w:rPr>
            </w:pPr>
            <w:ins w:id="482" w:author="nadia kennar" w:date="2021-08-18T18:07:00Z">
              <w:r w:rsidRPr="00626C99">
                <w:rPr>
                  <w:i/>
                  <w:iCs/>
                  <w:color w:val="00B050"/>
                </w:rPr>
                <w:t>0.19</w:t>
              </w:r>
            </w:ins>
          </w:p>
        </w:tc>
        <w:tc>
          <w:tcPr>
            <w:tcW w:w="1374" w:type="dxa"/>
          </w:tcPr>
          <w:p w14:paraId="540F6DF6" w14:textId="77777777" w:rsidR="000621CA" w:rsidRPr="00626C99" w:rsidRDefault="000621CA" w:rsidP="00BB3DE0">
            <w:pPr>
              <w:rPr>
                <w:ins w:id="483" w:author="nadia kennar" w:date="2021-08-18T18:07:00Z"/>
                <w:i/>
                <w:iCs/>
                <w:color w:val="00B050"/>
              </w:rPr>
            </w:pPr>
            <w:ins w:id="484" w:author="nadia kennar" w:date="2021-08-18T18:07:00Z">
              <w:r w:rsidRPr="00626C99">
                <w:rPr>
                  <w:i/>
                  <w:iCs/>
                  <w:color w:val="00B050"/>
                </w:rPr>
                <w:t>-0.3</w:t>
              </w:r>
            </w:ins>
          </w:p>
        </w:tc>
        <w:tc>
          <w:tcPr>
            <w:tcW w:w="1255" w:type="dxa"/>
          </w:tcPr>
          <w:p w14:paraId="6EFA5A18" w14:textId="77777777" w:rsidR="000621CA" w:rsidRPr="00626C99" w:rsidRDefault="000621CA" w:rsidP="00BB3DE0">
            <w:pPr>
              <w:rPr>
                <w:ins w:id="485" w:author="nadia kennar" w:date="2021-08-18T18:07:00Z"/>
                <w:i/>
                <w:iCs/>
                <w:color w:val="00B050"/>
              </w:rPr>
            </w:pPr>
            <w:ins w:id="486" w:author="nadia kennar" w:date="2021-08-18T18:07:00Z">
              <w:r w:rsidRPr="00626C99">
                <w:rPr>
                  <w:i/>
                  <w:iCs/>
                  <w:color w:val="00B050"/>
                </w:rPr>
                <w:t>0.27</w:t>
              </w:r>
            </w:ins>
          </w:p>
        </w:tc>
        <w:tc>
          <w:tcPr>
            <w:tcW w:w="1327" w:type="dxa"/>
          </w:tcPr>
          <w:p w14:paraId="155F41DC" w14:textId="77777777" w:rsidR="000621CA" w:rsidRPr="00626C99" w:rsidRDefault="000621CA" w:rsidP="00BB3DE0">
            <w:pPr>
              <w:rPr>
                <w:ins w:id="487" w:author="nadia kennar" w:date="2021-08-18T18:07:00Z"/>
                <w:i/>
                <w:iCs/>
                <w:color w:val="00B050"/>
              </w:rPr>
            </w:pPr>
            <w:ins w:id="488" w:author="nadia kennar" w:date="2021-08-18T18:07:00Z">
              <w:r w:rsidRPr="00626C99">
                <w:rPr>
                  <w:i/>
                  <w:iCs/>
                  <w:color w:val="00B050"/>
                </w:rPr>
                <w:t>-0.89</w:t>
              </w:r>
            </w:ins>
          </w:p>
        </w:tc>
        <w:tc>
          <w:tcPr>
            <w:tcW w:w="1232" w:type="dxa"/>
          </w:tcPr>
          <w:p w14:paraId="026E4135" w14:textId="77777777" w:rsidR="000621CA" w:rsidRPr="00626C99" w:rsidRDefault="000621CA" w:rsidP="00BB3DE0">
            <w:pPr>
              <w:rPr>
                <w:ins w:id="489" w:author="nadia kennar" w:date="2021-08-18T18:07:00Z"/>
                <w:i/>
                <w:iCs/>
                <w:color w:val="00B050"/>
              </w:rPr>
            </w:pPr>
            <w:ins w:id="490" w:author="nadia kennar" w:date="2021-08-18T18:07:00Z">
              <w:r w:rsidRPr="00626C99">
                <w:rPr>
                  <w:i/>
                  <w:iCs/>
                  <w:color w:val="00B050"/>
                </w:rPr>
                <w:t>0.2</w:t>
              </w:r>
            </w:ins>
          </w:p>
        </w:tc>
      </w:tr>
    </w:tbl>
    <w:p w14:paraId="5190FD75" w14:textId="77777777" w:rsidR="000621CA" w:rsidRPr="00626C99" w:rsidRDefault="000621CA" w:rsidP="000621CA">
      <w:pPr>
        <w:rPr>
          <w:ins w:id="491" w:author="nadia kennar" w:date="2021-08-18T18:07:00Z"/>
          <w:i/>
          <w:iCs/>
          <w:color w:val="00B050"/>
        </w:rPr>
      </w:pPr>
    </w:p>
    <w:p w14:paraId="42585921" w14:textId="77777777" w:rsidR="000621CA" w:rsidRPr="00626C99" w:rsidRDefault="000621CA" w:rsidP="000621CA">
      <w:pPr>
        <w:rPr>
          <w:ins w:id="492" w:author="nadia kennar" w:date="2021-08-18T18:07:00Z"/>
          <w:i/>
          <w:iCs/>
          <w:color w:val="00B050"/>
        </w:rPr>
      </w:pPr>
      <w:ins w:id="493" w:author="nadia kennar" w:date="2021-08-18T18:07:00Z">
        <w:r w:rsidRPr="00626C99">
          <w:rPr>
            <w:i/>
            <w:iCs/>
            <w:color w:val="00B050"/>
          </w:rPr>
          <w:t xml:space="preserve">A negative indirect effect is considered a spatial benefit, these indicate variables that lead to a reduction in missing incident in neighbouring rural LSOAs with decreased IMD decile score and decreased age </w:t>
        </w:r>
      </w:ins>
    </w:p>
    <w:p w14:paraId="526028D8" w14:textId="77777777" w:rsidR="000621CA" w:rsidRPr="00626C99" w:rsidRDefault="000621CA" w:rsidP="000621CA">
      <w:pPr>
        <w:rPr>
          <w:ins w:id="494" w:author="nadia kennar" w:date="2021-08-18T18:07:00Z"/>
          <w:i/>
          <w:iCs/>
          <w:color w:val="00B050"/>
        </w:rPr>
      </w:pPr>
      <w:ins w:id="495" w:author="nadia kennar" w:date="2021-08-18T18:07:00Z">
        <w:r w:rsidRPr="00626C99">
          <w:rPr>
            <w:i/>
            <w:iCs/>
            <w:color w:val="00B050"/>
          </w:rPr>
          <w:t>A positive indirect effect represents negative externality, where neighbour rural LSOA result in an increase</w:t>
        </w:r>
      </w:ins>
    </w:p>
    <w:p w14:paraId="4E0BC8D9" w14:textId="77777777" w:rsidR="000621CA" w:rsidRPr="00626C99" w:rsidRDefault="000621CA" w:rsidP="000621CA">
      <w:pPr>
        <w:rPr>
          <w:ins w:id="496" w:author="nadia kennar" w:date="2021-08-18T18:07:00Z"/>
          <w:i/>
          <w:iCs/>
          <w:color w:val="00B050"/>
        </w:rPr>
      </w:pPr>
      <w:ins w:id="497" w:author="nadia kennar" w:date="2021-08-18T18:07:00Z">
        <w:r w:rsidRPr="00626C99">
          <w:rPr>
            <w:i/>
            <w:iCs/>
            <w:color w:val="00B050"/>
          </w:rPr>
          <w:t>….</w:t>
        </w:r>
      </w:ins>
    </w:p>
    <w:p w14:paraId="5975EB5E" w14:textId="4135C8DF" w:rsidR="00E46B2C" w:rsidRDefault="00E46B2C" w:rsidP="00E46B2C"/>
    <w:sectPr w:rsidR="00E46B2C">
      <w:footerReference w:type="default" r:id="rId3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9" w:author="Reka Solymosi" w:date="2021-07-22T12:14:00Z" w:initials="RS">
    <w:p w14:paraId="7B5B09F4" w14:textId="64E68653" w:rsidR="00D6246D" w:rsidRDefault="00D6246D">
      <w:pPr>
        <w:pStyle w:val="CommentText"/>
      </w:pPr>
      <w:r>
        <w:rPr>
          <w:rStyle w:val="CommentReference"/>
        </w:rPr>
        <w:annotationRef/>
      </w:r>
      <w:r>
        <w:t>Good! Make sure to elaborate here on how qual findings have uncovered lots of interesting insight (which you’ll cover in literature review) but larger scale analysis on trends and patterns is also important to fill in the gaps around trends, patterns, and other gaps you find in the literature!</w:t>
      </w:r>
    </w:p>
  </w:comment>
  <w:comment w:id="80" w:author="Reka Solymosi" w:date="2021-07-22T12:15:00Z" w:initials="RS">
    <w:p w14:paraId="7ABC1CDA" w14:textId="5B7AD81C" w:rsidR="00D6246D" w:rsidRDefault="00D6246D">
      <w:pPr>
        <w:pStyle w:val="CommentText"/>
      </w:pPr>
      <w:r>
        <w:rPr>
          <w:rStyle w:val="CommentReference"/>
        </w:rPr>
        <w:annotationRef/>
      </w:r>
      <w:r>
        <w:t xml:space="preserve">Good make sure you support this with evidence as well, either by highlighting gaps, and/or you can show examples where spatial analysis/ temporal analysis/ etc has </w:t>
      </w:r>
      <w:proofErr w:type="spellStart"/>
      <w:proofErr w:type="gramStart"/>
      <w:r>
        <w:t>lead</w:t>
      </w:r>
      <w:proofErr w:type="spellEnd"/>
      <w:proofErr w:type="gramEnd"/>
      <w:r>
        <w:t xml:space="preserve"> to important </w:t>
      </w:r>
      <w:proofErr w:type="spellStart"/>
      <w:r>
        <w:t>insigh</w:t>
      </w:r>
      <w:proofErr w:type="spellEnd"/>
      <w:r>
        <w:t xml:space="preserve">/ informed police practice/ etc basically anything from hotspots policing  </w:t>
      </w:r>
      <w:r>
        <w:sym w:font="Wingdings" w:char="F04A"/>
      </w:r>
      <w:r>
        <w:t xml:space="preserve"> </w:t>
      </w:r>
    </w:p>
  </w:comment>
  <w:comment w:id="81" w:author="Reka Solymosi" w:date="2021-07-22T12:17:00Z" w:initials="RS">
    <w:p w14:paraId="76F9A47D" w14:textId="77777777" w:rsidR="00D6246D" w:rsidRDefault="00D6246D">
      <w:pPr>
        <w:pStyle w:val="CommentText"/>
      </w:pPr>
      <w:r>
        <w:rPr>
          <w:rStyle w:val="CommentReference"/>
        </w:rPr>
        <w:annotationRef/>
      </w:r>
      <w:r>
        <w:t xml:space="preserve">This isn’t quite true. Remember to always consider what you can and cannot talk about is limited by the data you have. </w:t>
      </w:r>
      <w:proofErr w:type="gramStart"/>
      <w:r>
        <w:t>Therefore</w:t>
      </w:r>
      <w:proofErr w:type="gramEnd"/>
      <w:r>
        <w:t xml:space="preserve"> it is important that your language reflects this. For example, there isn’t much data about specific risks that is available, you are not building a prediction model either, as we’re not looking at any sort of causal relationships, and the unit of analysis is not individual level, rather it is LSOA level, so ‘individual characteristics’ is again not necessarily appropriate. Make sure to take care with the words you use so you don’t suggest to the reader you will do anything other than what the data allow you to do.  Your study is exploratory, and that’s perfectly fine. Like you say above, there are large research gaps in the area, and it is important to establish basic questions such as: are there any spatial/temporal patterns in missing people incidents? What is the nature of these patterns </w:t>
      </w:r>
      <w:proofErr w:type="spellStart"/>
      <w:r>
        <w:t>ie</w:t>
      </w:r>
      <w:proofErr w:type="spellEnd"/>
      <w:r>
        <w:t>: spatially, is there clustering? Are there hotspots? Cold spots? (</w:t>
      </w:r>
      <w:proofErr w:type="gramStart"/>
      <w:r>
        <w:t>thinking</w:t>
      </w:r>
      <w:proofErr w:type="gramEnd"/>
      <w:r>
        <w:t xml:space="preserve"> LISA maps for example) Temporally is there an upwards trend? Downwards trend? Is there seasonality? </w:t>
      </w:r>
      <w:proofErr w:type="gramStart"/>
      <w:r>
        <w:t>So</w:t>
      </w:r>
      <w:proofErr w:type="gramEnd"/>
      <w:r>
        <w:t xml:space="preserve"> in the first instance, we just look – are there spatial and/or temporal patterns in missing people? </w:t>
      </w:r>
    </w:p>
    <w:p w14:paraId="3E2749BE" w14:textId="77777777" w:rsidR="00D6246D" w:rsidRDefault="00D6246D">
      <w:pPr>
        <w:pStyle w:val="CommentText"/>
      </w:pPr>
    </w:p>
    <w:p w14:paraId="12C1A13D" w14:textId="5A5F2252" w:rsidR="00D6246D" w:rsidRDefault="00D6246D">
      <w:pPr>
        <w:pStyle w:val="CommentText"/>
      </w:pPr>
      <w:r>
        <w:t xml:space="preserve">Then the second tier is looking at what sort of factors may be *associated* with these patterns at the neighbourhood level. And this is where phrasing is very important. </w:t>
      </w:r>
      <w:proofErr w:type="gramStart"/>
      <w:r>
        <w:t>So</w:t>
      </w:r>
      <w:proofErr w:type="gramEnd"/>
      <w:r>
        <w:t xml:space="preserve"> let’s say you’re comparing IMD with missing – you’re looking at whether at neighbourhood level there is association between number of missing incidents and deprivation. Then same with your mental health </w:t>
      </w:r>
      <w:r w:rsidR="00512A82">
        <w:t xml:space="preserve">data set, is there association with mental health measures at neighbourhood level and missing incidents. </w:t>
      </w:r>
    </w:p>
  </w:comment>
  <w:comment w:id="83" w:author="Reka Solymosi" w:date="2021-07-22T12:24:00Z" w:initials="RS">
    <w:p w14:paraId="7A10741F" w14:textId="77777777" w:rsidR="00512A82" w:rsidRDefault="00512A82">
      <w:pPr>
        <w:pStyle w:val="CommentText"/>
      </w:pPr>
      <w:r>
        <w:rPr>
          <w:rStyle w:val="CommentReference"/>
        </w:rPr>
        <w:annotationRef/>
      </w:r>
      <w:r>
        <w:t xml:space="preserve">You can break down the literature review into sub sections, thinking about what the purpose of teach section is – this can help guide you. So you might start with </w:t>
      </w:r>
      <w:proofErr w:type="gramStart"/>
      <w:r>
        <w:t>defining  and</w:t>
      </w:r>
      <w:proofErr w:type="gramEnd"/>
      <w:r>
        <w:t xml:space="preserve"> motivating the problem, like you say, and then discussing wider issues around policing missing people, around safeguarding and vulnerability, then lead into how little is known about spatial and temporal patterns. Then you might have a section on spatial criminology – how crime concentrates, but so does poverty, and all other things (</w:t>
      </w:r>
      <w:proofErr w:type="spellStart"/>
      <w:proofErr w:type="gramStart"/>
      <w:r>
        <w:t>ie</w:t>
      </w:r>
      <w:proofErr w:type="spellEnd"/>
      <w:proofErr w:type="gramEnd"/>
      <w:r>
        <w:t xml:space="preserve"> not evenly distributed across place), and elaborate on this – which basically comprises your theoretical framework. </w:t>
      </w:r>
    </w:p>
    <w:p w14:paraId="0EB479CF" w14:textId="3EC64360" w:rsidR="00512A82" w:rsidRDefault="00512A82">
      <w:pPr>
        <w:pStyle w:val="CommentText"/>
      </w:pPr>
      <w:r>
        <w:t xml:space="preserve">And then at the end you bring it together to say to better understand missing incidents, we can look to spatial and temporal patterns, apply your theoretical framework, to the missing persons problem, and this will fill gaps A, B, and C in the literature which you identified above. This then motivates your research questions below. </w:t>
      </w:r>
    </w:p>
  </w:comment>
  <w:comment w:id="85" w:author="Reka Solymosi" w:date="2021-07-22T12:28:00Z" w:initials="RS">
    <w:p w14:paraId="1D25CB66" w14:textId="77777777" w:rsidR="00512A82" w:rsidRDefault="00512A82">
      <w:pPr>
        <w:pStyle w:val="CommentText"/>
      </w:pPr>
      <w:r>
        <w:rPr>
          <w:rStyle w:val="CommentReference"/>
        </w:rPr>
        <w:annotationRef/>
      </w:r>
      <w:r>
        <w:t xml:space="preserve">It might be worth grouping your research questions into themes. It might be that you have the initial exploratory theme, which I mentioned above in relation to the aims, so are </w:t>
      </w:r>
      <w:proofErr w:type="gramStart"/>
      <w:r>
        <w:t>there</w:t>
      </w:r>
      <w:proofErr w:type="gramEnd"/>
      <w:r>
        <w:t xml:space="preserve"> spatial patterns in missing incidents – this is the question you’d answer with </w:t>
      </w:r>
      <w:proofErr w:type="spellStart"/>
      <w:r>
        <w:t>Morans’I</w:t>
      </w:r>
      <w:proofErr w:type="spellEnd"/>
      <w:r>
        <w:t xml:space="preserve">, LISA maps, this sort of thing. Then the next broad question is what is happening over time – </w:t>
      </w:r>
      <w:proofErr w:type="spellStart"/>
      <w:proofErr w:type="gramStart"/>
      <w:r>
        <w:t>ie</w:t>
      </w:r>
      <w:proofErr w:type="spellEnd"/>
      <w:proofErr w:type="gramEnd"/>
      <w:r>
        <w:t xml:space="preserve"> is missing going up or down? Also are </w:t>
      </w:r>
      <w:proofErr w:type="gramStart"/>
      <w:r>
        <w:t>there</w:t>
      </w:r>
      <w:proofErr w:type="gramEnd"/>
      <w:r>
        <w:t xml:space="preserve"> seasonal patterns? Here you might apply all you learned from the Hyndman book. </w:t>
      </w:r>
      <w:proofErr w:type="gramStart"/>
      <w:r>
        <w:t>SO</w:t>
      </w:r>
      <w:proofErr w:type="gramEnd"/>
      <w:r>
        <w:t xml:space="preserve"> I would start with these basic sounding, but actually important to set the stage RQs – are there spatial patterns in missing incidents? And </w:t>
      </w:r>
      <w:proofErr w:type="gramStart"/>
      <w:r>
        <w:t>Are</w:t>
      </w:r>
      <w:proofErr w:type="gramEnd"/>
      <w:r>
        <w:t xml:space="preserve"> there temporal patterns in missing incidents? </w:t>
      </w:r>
    </w:p>
    <w:p w14:paraId="5C168CDE" w14:textId="77777777" w:rsidR="00512A82" w:rsidRDefault="00512A82">
      <w:pPr>
        <w:pStyle w:val="CommentText"/>
      </w:pPr>
    </w:p>
    <w:p w14:paraId="5E8916A4" w14:textId="6C03061B" w:rsidR="00512A82" w:rsidRDefault="00512A82">
      <w:pPr>
        <w:pStyle w:val="CommentText"/>
      </w:pPr>
      <w:r>
        <w:t xml:space="preserve">Then </w:t>
      </w:r>
      <w:r w:rsidR="00B75DC1">
        <w:t xml:space="preserve">for your second section, </w:t>
      </w:r>
      <w:r>
        <w:t>you seem to have some operational questions about</w:t>
      </w:r>
      <w:r w:rsidR="00B75DC1">
        <w:t xml:space="preserve"> police</w:t>
      </w:r>
      <w:r>
        <w:t xml:space="preserve"> responding to missing incidents. </w:t>
      </w:r>
      <w:proofErr w:type="gramStart"/>
      <w:r>
        <w:t>So</w:t>
      </w:r>
      <w:proofErr w:type="gramEnd"/>
      <w:r>
        <w:t xml:space="preserve"> what you have here as 1 and 2 are about police responses to missing incidents – make sure that this is a section in your literature review, that you talk about police response to missing, how that might have changed, what research is known, highlight any policy change you might know of, and so on. </w:t>
      </w:r>
      <w:r w:rsidR="00D705DF">
        <w:t>Again,</w:t>
      </w:r>
      <w:r>
        <w:t xml:space="preserve"> be careful with the wording, for number two on there, why might you think that how something is graded will affect </w:t>
      </w:r>
      <w:r w:rsidR="00DB4945">
        <w:t xml:space="preserve">the rate of calls? I think this question needs some thinking about. </w:t>
      </w:r>
    </w:p>
    <w:p w14:paraId="63B480A3" w14:textId="77777777" w:rsidR="00512A82" w:rsidRDefault="00512A82">
      <w:pPr>
        <w:pStyle w:val="CommentText"/>
      </w:pPr>
    </w:p>
    <w:p w14:paraId="498C4652" w14:textId="77777777" w:rsidR="00512A82" w:rsidRDefault="00512A82">
      <w:pPr>
        <w:pStyle w:val="CommentText"/>
      </w:pPr>
      <w:r>
        <w:t xml:space="preserve">Then the third section is what environmental/neighbourhood factors are associated with missing incidents. </w:t>
      </w:r>
      <w:proofErr w:type="gramStart"/>
      <w:r>
        <w:t>So</w:t>
      </w:r>
      <w:proofErr w:type="gramEnd"/>
      <w:r>
        <w:t xml:space="preserve"> questions</w:t>
      </w:r>
      <w:r w:rsidR="00DB4945">
        <w:t xml:space="preserve"> here are – is there an association between number of incidents and area-level deprivation (IMD) – and then you can break this down for example by grade. - is here an association with mental health at neighbourhood level and number of calls. </w:t>
      </w:r>
    </w:p>
    <w:p w14:paraId="3663A982" w14:textId="77777777" w:rsidR="00B75DC1" w:rsidRDefault="00B75DC1">
      <w:pPr>
        <w:pStyle w:val="CommentText"/>
      </w:pPr>
    </w:p>
    <w:p w14:paraId="43B3C3E5" w14:textId="77777777" w:rsidR="00B75DC1" w:rsidRDefault="00B75DC1">
      <w:pPr>
        <w:pStyle w:val="CommentText"/>
      </w:pPr>
      <w:r>
        <w:t xml:space="preserve">Then you have your fourth section on what did COVID-19 mean for missing incidents. I would add an RQ for this as well.  </w:t>
      </w:r>
    </w:p>
    <w:p w14:paraId="55AB35BA" w14:textId="77777777" w:rsidR="00B75DC1" w:rsidRDefault="00B75DC1">
      <w:pPr>
        <w:pStyle w:val="CommentText"/>
      </w:pPr>
    </w:p>
    <w:p w14:paraId="571394FD" w14:textId="5496129D" w:rsidR="00B75DC1" w:rsidRDefault="00B75DC1">
      <w:pPr>
        <w:pStyle w:val="CommentText"/>
      </w:pPr>
    </w:p>
  </w:comment>
  <w:comment w:id="90" w:author="Reka Solymosi" w:date="2021-07-22T14:18:00Z" w:initials="RS">
    <w:p w14:paraId="7473D4E8" w14:textId="616D0E32" w:rsidR="00AC2B90" w:rsidRDefault="00AC2B90">
      <w:pPr>
        <w:pStyle w:val="CommentText"/>
      </w:pPr>
      <w:r>
        <w:rPr>
          <w:rStyle w:val="CommentReference"/>
        </w:rPr>
        <w:annotationRef/>
      </w:r>
      <w:r>
        <w:t xml:space="preserve">Add something about your study area as well, you might want to discuss about it a little to give context. </w:t>
      </w:r>
    </w:p>
  </w:comment>
  <w:comment w:id="95" w:author="Reka Solymosi" w:date="2021-07-22T12:36:00Z" w:initials="RS">
    <w:p w14:paraId="2837335A" w14:textId="19AA9522" w:rsidR="00DB4945" w:rsidRDefault="00DB4945">
      <w:pPr>
        <w:pStyle w:val="CommentText"/>
      </w:pPr>
      <w:r>
        <w:rPr>
          <w:rStyle w:val="CommentReference"/>
        </w:rPr>
        <w:annotationRef/>
      </w:r>
      <w:r>
        <w:t xml:space="preserve">Have I forwarded to you the ethical approval? Have a look you will need to cite the reference number there to say it was approved by UoM, and you can cite details about data storage etc. </w:t>
      </w:r>
    </w:p>
  </w:comment>
  <w:comment w:id="99" w:author="Reka Solymosi" w:date="2021-07-22T14:16:00Z" w:initials="RS">
    <w:p w14:paraId="6F61F563" w14:textId="77777777" w:rsidR="00B8174A" w:rsidRDefault="00B8174A">
      <w:pPr>
        <w:pStyle w:val="CommentText"/>
      </w:pPr>
      <w:r>
        <w:rPr>
          <w:rStyle w:val="CommentReference"/>
        </w:rPr>
        <w:annotationRef/>
      </w:r>
      <w:r>
        <w:t>Just like with the research questions, you can break down the analysis</w:t>
      </w:r>
      <w:r w:rsidR="00AC2B90">
        <w:t xml:space="preserve"> (this should be the ‘Results’ section)</w:t>
      </w:r>
      <w:r>
        <w:t xml:space="preserve"> into different stages as well. </w:t>
      </w:r>
      <w:bookmarkStart w:id="100" w:name="_Hlk78030294"/>
      <w:r>
        <w:t xml:space="preserve">In the very first instance, start with a general overview. How many reports do you have? Over what time period? </w:t>
      </w:r>
      <w:r w:rsidR="00AC2B90">
        <w:t>How are the reports distributed across the LSOAs? Mean, median, min, max, IQR – the basic stuff</w:t>
      </w:r>
      <w:bookmarkEnd w:id="100"/>
      <w:r w:rsidR="00AC2B90">
        <w:t xml:space="preserve">. Give the reader an overview of your data. </w:t>
      </w:r>
    </w:p>
    <w:p w14:paraId="26626282" w14:textId="77777777" w:rsidR="00AC2B90" w:rsidRDefault="00AC2B90">
      <w:pPr>
        <w:pStyle w:val="CommentText"/>
      </w:pPr>
    </w:p>
    <w:p w14:paraId="1AA07DEB" w14:textId="3281D0F4" w:rsidR="00AC2B90" w:rsidRDefault="00AC2B90">
      <w:pPr>
        <w:pStyle w:val="CommentText"/>
      </w:pPr>
      <w:r>
        <w:t>Then I would have the themes, so firs</w:t>
      </w:r>
      <w:r w:rsidR="00970608">
        <w:t>t</w:t>
      </w:r>
      <w:r>
        <w:t xml:space="preserve"> the descriptive stuff. Spatial: </w:t>
      </w:r>
      <w:r w:rsidR="00970608">
        <w:t>start with the stuff you currently have in the section “</w:t>
      </w:r>
      <w:r w:rsidR="00970608" w:rsidRPr="00970608">
        <w:t>Spatial and Temporal Distribution (RQ 3)</w:t>
      </w:r>
      <w:r w:rsidR="00970608">
        <w:t xml:space="preserve">” Then temporal, so you can start with this chart you have here “Missing Incident Trend: 2015:2020” but then stay with this a little, to understand what is going on. You can decompose this into the trend, seasonality, and noise components. The </w:t>
      </w:r>
      <w:proofErr w:type="spellStart"/>
      <w:r w:rsidR="00970608">
        <w:t>hyndman</w:t>
      </w:r>
      <w:proofErr w:type="spellEnd"/>
      <w:r w:rsidR="00970608">
        <w:t xml:space="preserve"> book will have lots on how. That way you can answer: is missing seasonal? Is there general up or down trend in Cheshire? You could even separate our COVID-era here if you’d like and look at how that changed the trend. You can unpack this a </w:t>
      </w:r>
      <w:proofErr w:type="gramStart"/>
      <w:r w:rsidR="00970608">
        <w:t>lot</w:t>
      </w:r>
      <w:proofErr w:type="gramEnd"/>
      <w:r w:rsidR="00970608">
        <w:t xml:space="preserve"> I think! Don’t worry about being too descriptive, remember not a lot is known about this topic, so everything you provide is really meaningful!</w:t>
      </w:r>
    </w:p>
  </w:comment>
  <w:comment w:id="119" w:author="Reka Solymosi" w:date="2021-07-22T14:26:00Z" w:initials="RS">
    <w:p w14:paraId="4ECE8ABF" w14:textId="77777777" w:rsidR="00970608" w:rsidRDefault="00970608" w:rsidP="00970608">
      <w:pPr>
        <w:pStyle w:val="CommentText"/>
      </w:pPr>
      <w:r>
        <w:rPr>
          <w:rStyle w:val="CommentReference"/>
        </w:rPr>
        <w:annotationRef/>
      </w:r>
      <w:r>
        <w:t xml:space="preserve">The legend says “number” of missing people but there is a y axis label which says proportion of missing person? </w:t>
      </w:r>
      <w:proofErr w:type="gramStart"/>
      <w:r>
        <w:t>Also</w:t>
      </w:r>
      <w:proofErr w:type="gramEnd"/>
      <w:r>
        <w:t xml:space="preserve"> you might want to do a rate per population somewhere – I assume this is what the census data is used for? </w:t>
      </w:r>
    </w:p>
  </w:comment>
  <w:comment w:id="133" w:author="Reka Solymosi" w:date="2021-07-22T14:30:00Z" w:initials="RS">
    <w:p w14:paraId="64ADA87C" w14:textId="77777777" w:rsidR="00970608" w:rsidRDefault="00970608" w:rsidP="00970608">
      <w:pPr>
        <w:pStyle w:val="CommentText"/>
      </w:pPr>
      <w:r>
        <w:rPr>
          <w:rStyle w:val="CommentReference"/>
        </w:rPr>
        <w:annotationRef/>
      </w:r>
      <w:r>
        <w:t xml:space="preserve">You probably don’t need precision to decimal places, you can’t really have0.8 of a missing incident. Make sure to </w:t>
      </w:r>
      <w:proofErr w:type="spellStart"/>
      <w:r>
        <w:t>lavel</w:t>
      </w:r>
      <w:proofErr w:type="spellEnd"/>
      <w:r>
        <w:t xml:space="preserve"> your legend meaningfully </w:t>
      </w:r>
      <w:proofErr w:type="spellStart"/>
      <w:proofErr w:type="gramStart"/>
      <w:r>
        <w:t>eg</w:t>
      </w:r>
      <w:proofErr w:type="spellEnd"/>
      <w:r>
        <w:t xml:space="preserve"> :number</w:t>
      </w:r>
      <w:proofErr w:type="gramEnd"/>
      <w:r>
        <w:t xml:space="preserve"> of missing incidents”</w:t>
      </w:r>
    </w:p>
  </w:comment>
  <w:comment w:id="155" w:author="Reka Solymosi" w:date="2021-07-22T14:31:00Z" w:initials="RS">
    <w:p w14:paraId="75259AD9" w14:textId="77777777" w:rsidR="00970608" w:rsidRDefault="00970608" w:rsidP="00970608">
      <w:pPr>
        <w:pStyle w:val="CommentText"/>
      </w:pPr>
      <w:r>
        <w:rPr>
          <w:rStyle w:val="CommentReference"/>
        </w:rPr>
        <w:annotationRef/>
      </w:r>
      <w:r>
        <w:t xml:space="preserve">Make sure to interpret this – you see high-high clusters in what appear to be the more densely populated urban areas – I think you have a RQ about this as well – possibly this is not too surprising, more people = more missing incidents. This is where it might be worth brining in population, residential population is fine, and calculating a number of missing incidents per 1000 population or something like this by taking number of calls / residential pop * 1000, then creating a LISA with the rates, to see if this holds. </w:t>
      </w:r>
    </w:p>
  </w:comment>
  <w:comment w:id="183" w:author="Reka Solymosi" w:date="2021-07-22T14:39:00Z" w:initials="RS">
    <w:p w14:paraId="21C18D48" w14:textId="77777777" w:rsidR="00B1146F" w:rsidRDefault="00B1146F">
      <w:pPr>
        <w:pStyle w:val="CommentText"/>
      </w:pPr>
      <w:r>
        <w:rPr>
          <w:rStyle w:val="CommentReference"/>
        </w:rPr>
        <w:annotationRef/>
      </w:r>
      <w:r>
        <w:t xml:space="preserve">In this section think carefully about what you want to say. I think there can be interesting things to say about police response and how that has changed, but again, take time to unpick what is known, and what gaps can you fill with your research? You can start with overarching </w:t>
      </w:r>
      <w:proofErr w:type="spellStart"/>
      <w:r>
        <w:t>descriptives</w:t>
      </w:r>
      <w:proofErr w:type="spellEnd"/>
      <w:r>
        <w:t xml:space="preserve"> again. Just simple bar chart, what are call origins – how do missing incidents get raised with the police? What are the grades these get given? Then a bivariate – what is the breakdown of the grades by call origin? – again nothing fancy, a simple stacked bar could work here. You expect to see higher grades come through </w:t>
      </w:r>
      <w:proofErr w:type="gramStart"/>
      <w:r>
        <w:t>999  then</w:t>
      </w:r>
      <w:proofErr w:type="gramEnd"/>
      <w:r>
        <w:t xml:space="preserve"> non-emergency for example – is this the case? </w:t>
      </w:r>
    </w:p>
    <w:p w14:paraId="08ED2F49" w14:textId="77777777" w:rsidR="00B1146F" w:rsidRDefault="00B1146F">
      <w:pPr>
        <w:pStyle w:val="CommentText"/>
      </w:pPr>
    </w:p>
    <w:p w14:paraId="186195A8" w14:textId="3B2FF224" w:rsidR="00B1146F" w:rsidRDefault="00B1146F">
      <w:pPr>
        <w:pStyle w:val="CommentText"/>
      </w:pPr>
      <w:r>
        <w:t xml:space="preserve">Then next step you can have a look at how these change over time (the charts you have here “Missing Incident Trend Across Origin” and “Missing Incident Trend across Initial Response Grade”) – but it might be worth having these as the filled charts which sum up to 100% - I forget what they’re called the </w:t>
      </w:r>
      <w:r w:rsidR="00761899">
        <w:t>chart type you have below as “proportion of those that changed grade”</w:t>
      </w:r>
    </w:p>
  </w:comment>
  <w:comment w:id="188" w:author="Reka Solymosi" w:date="2021-07-22T15:14:00Z" w:initials="RS">
    <w:p w14:paraId="396929F8" w14:textId="5C148614" w:rsidR="00761899" w:rsidRDefault="00761899">
      <w:pPr>
        <w:pStyle w:val="CommentText"/>
      </w:pPr>
      <w:r>
        <w:rPr>
          <w:rStyle w:val="CommentReference"/>
        </w:rPr>
        <w:annotationRef/>
      </w:r>
      <w:r>
        <w:t xml:space="preserve">I think it’s enough to go with initial *or* current, but you want to justify why you use which one – again it depends on what you want to say with this chart. </w:t>
      </w:r>
      <w:proofErr w:type="gramStart"/>
      <w:r>
        <w:t>Similarly</w:t>
      </w:r>
      <w:proofErr w:type="gramEnd"/>
      <w:r>
        <w:t xml:space="preserve"> to the origins chart, this might make sense to be that filled proportion one that you have below in the “proportion of those that changed grade”</w:t>
      </w:r>
      <w:r w:rsidR="00A51A27">
        <w:t xml:space="preserve">. But yes, think about what question this is answering – if it’s what proportion of missing incidents are high grade/low grade, and how </w:t>
      </w:r>
      <w:proofErr w:type="gramStart"/>
      <w:r w:rsidR="00A51A27">
        <w:t>that changes</w:t>
      </w:r>
      <w:proofErr w:type="gramEnd"/>
      <w:r w:rsidR="00A51A27">
        <w:t xml:space="preserve"> over time, pick one of the grades, and go with that. Initial grade might make sense if you’re talking about resource allocation – like if it comes in at high </w:t>
      </w:r>
      <w:proofErr w:type="gramStart"/>
      <w:r w:rsidR="00A51A27">
        <w:t>grade</w:t>
      </w:r>
      <w:proofErr w:type="gramEnd"/>
      <w:r w:rsidR="00A51A27">
        <w:t xml:space="preserve"> you’ll respond faster sort of thing. But if you’re using it to approximate the ‘seriousness’ (there’s probably a better word) of the missing incident, then the current grade probably is more accurate as the officers on scene can better assess? Remember whatever you choose you must justify. </w:t>
      </w:r>
    </w:p>
  </w:comment>
  <w:comment w:id="189" w:author="nadia kennar" w:date="2021-07-24T16:46:00Z" w:initials="nk">
    <w:p w14:paraId="2F384FAE" w14:textId="1E559DF4" w:rsidR="0017119E" w:rsidRDefault="0017119E">
      <w:pPr>
        <w:pStyle w:val="CommentText"/>
      </w:pPr>
      <w:r>
        <w:rPr>
          <w:rStyle w:val="CommentReference"/>
        </w:rPr>
        <w:annotationRef/>
      </w:r>
    </w:p>
  </w:comment>
  <w:comment w:id="190" w:author="Reka Solymosi" w:date="2021-07-22T15:17:00Z" w:initials="RS">
    <w:p w14:paraId="1A688F20" w14:textId="717F3373" w:rsidR="00A51A27" w:rsidRDefault="00A51A27">
      <w:pPr>
        <w:pStyle w:val="CommentText"/>
      </w:pPr>
      <w:r>
        <w:rPr>
          <w:rStyle w:val="CommentReference"/>
        </w:rPr>
        <w:annotationRef/>
      </w:r>
      <w:r>
        <w:t xml:space="preserve">With this as well – think about what question is this answering? Why is it interesting to know how many were re-graded, and how that changed over time? It might just be a </w:t>
      </w:r>
      <w:proofErr w:type="spellStart"/>
      <w:r>
        <w:t>simpled</w:t>
      </w:r>
      <w:proofErr w:type="spellEnd"/>
      <w:r>
        <w:t xml:space="preserve"> question to ask – what proportion of calls were re-graded overall? How many were regraded </w:t>
      </w:r>
      <w:proofErr w:type="gramStart"/>
      <w:r>
        <w:t>to</w:t>
      </w:r>
      <w:proofErr w:type="gramEnd"/>
      <w:r>
        <w:t xml:space="preserve"> higher? Regraded to lower? What does this mean and how does it tell us about police response to missing incidents? </w:t>
      </w:r>
    </w:p>
  </w:comment>
  <w:comment w:id="192" w:author="Reka Solymosi" w:date="2021-07-22T15:20:00Z" w:initials="RS">
    <w:p w14:paraId="3A0899E2" w14:textId="771AD4A7" w:rsidR="00A51A27" w:rsidRDefault="00A51A27">
      <w:pPr>
        <w:pStyle w:val="CommentText"/>
      </w:pPr>
      <w:r>
        <w:rPr>
          <w:rStyle w:val="CommentReference"/>
        </w:rPr>
        <w:annotationRef/>
      </w:r>
      <w:r>
        <w:t xml:space="preserve">For both response time and for attended, we want to separate out different grades. Again pick one of the grade columns (in this case maybe initial, as that would inform the response speed) and then you could even just </w:t>
      </w:r>
      <w:proofErr w:type="spellStart"/>
      <w:r>
        <w:t>facet_</w:t>
      </w:r>
      <w:proofErr w:type="gramStart"/>
      <w:r>
        <w:t>wrap</w:t>
      </w:r>
      <w:proofErr w:type="spellEnd"/>
      <w:r>
        <w:t>(</w:t>
      </w:r>
      <w:proofErr w:type="gramEnd"/>
      <w:r>
        <w:t xml:space="preserve">) the </w:t>
      </w:r>
      <w:proofErr w:type="spellStart"/>
      <w:r>
        <w:t>ggplot</w:t>
      </w:r>
      <w:proofErr w:type="spellEnd"/>
      <w:r>
        <w:t xml:space="preserve"> with that grade variable, to get a plot for each grade. Same for attended. </w:t>
      </w:r>
    </w:p>
  </w:comment>
  <w:comment w:id="193" w:author="Reka Solymosi" w:date="2021-07-22T15:19:00Z" w:initials="RS">
    <w:p w14:paraId="37E5C3E1" w14:textId="3FC9C147" w:rsidR="00A51A27" w:rsidRDefault="00A51A27">
      <w:pPr>
        <w:pStyle w:val="CommentText"/>
      </w:pPr>
      <w:r>
        <w:rPr>
          <w:rStyle w:val="CommentReference"/>
        </w:rPr>
        <w:annotationRef/>
      </w:r>
      <w:r>
        <w:t>If it’s temporal data then I don’t think you can use OLS regression because of the autocorrelation due to the relation between observations? You might also want to account for COVID – if you remember the charts, response time went down as there was less to do/ less traffic!</w:t>
      </w:r>
    </w:p>
  </w:comment>
  <w:comment w:id="195" w:author="Reka Solymosi" w:date="2021-07-22T15:21:00Z" w:initials="RS">
    <w:p w14:paraId="5B5CF2E4" w14:textId="1DBA9074" w:rsidR="00A51A27" w:rsidRDefault="00A51A27">
      <w:pPr>
        <w:pStyle w:val="CommentText"/>
      </w:pPr>
      <w:r>
        <w:rPr>
          <w:rStyle w:val="CommentReference"/>
        </w:rPr>
        <w:annotationRef/>
      </w:r>
      <w:r>
        <w:t>Like the comment above for response time, consider to disaggregate this by grade!</w:t>
      </w:r>
    </w:p>
  </w:comment>
  <w:comment w:id="197" w:author="Reka Solymosi" w:date="2021-07-22T15:22:00Z" w:initials="RS">
    <w:p w14:paraId="19446851" w14:textId="2BDB55DB" w:rsidR="00A51A27" w:rsidRDefault="00A51A27">
      <w:pPr>
        <w:pStyle w:val="CommentText"/>
      </w:pPr>
      <w:r>
        <w:rPr>
          <w:rStyle w:val="CommentReference"/>
        </w:rPr>
        <w:annotationRef/>
      </w:r>
      <w:r>
        <w:t>This is interesting! You definitely want to reflect on this. So most missing person incidents are indeed that, but until about March 2018 a portion of these were later re-classified as ‘absent person’ – talk about what this meant, and also what changed when it was no longer being used (I assume some policy change?)</w:t>
      </w:r>
    </w:p>
  </w:comment>
  <w:comment w:id="198" w:author="Reka Solymosi" w:date="2021-07-22T15:23:00Z" w:initials="RS">
    <w:p w14:paraId="18798223" w14:textId="1E53D677" w:rsidR="00A51A27" w:rsidRDefault="00A51A27">
      <w:pPr>
        <w:pStyle w:val="CommentText"/>
      </w:pPr>
      <w:r>
        <w:rPr>
          <w:rStyle w:val="CommentReference"/>
        </w:rPr>
        <w:annotationRef/>
      </w:r>
      <w:r>
        <w:t xml:space="preserve">I’m not sure you need to do this. You have the overall aim to better understand missing incidents. In the first instance you looked at spatial trends. Then temporal trends. Now you look into police response. </w:t>
      </w:r>
      <w:proofErr w:type="gramStart"/>
      <w:r>
        <w:t>Finally</w:t>
      </w:r>
      <w:proofErr w:type="gramEnd"/>
      <w:r>
        <w:t xml:space="preserve"> you look into environmental correlates. They all separately come together to tell the story of missing incidents</w:t>
      </w:r>
      <w:r w:rsidR="00976A39">
        <w:t xml:space="preserve">. </w:t>
      </w:r>
    </w:p>
  </w:comment>
  <w:comment w:id="200" w:author="Reka Solymosi" w:date="2021-07-22T15:25:00Z" w:initials="RS">
    <w:p w14:paraId="11576235" w14:textId="519A56C5" w:rsidR="00976A39" w:rsidRDefault="00976A39">
      <w:pPr>
        <w:pStyle w:val="CommentText"/>
      </w:pPr>
      <w:r>
        <w:rPr>
          <w:rStyle w:val="CommentReference"/>
        </w:rPr>
        <w:annotationRef/>
      </w:r>
      <w:r>
        <w:t xml:space="preserve">Refer to my comment about the research question but here really think about what this will be able to tell you. You cannot predict number of calls from how police react to these calls, so there needs to be some more thinking and clarification on this point. </w:t>
      </w:r>
    </w:p>
  </w:comment>
  <w:comment w:id="214" w:author="Reka Solymosi" w:date="2021-07-22T14:26:00Z" w:initials="RS">
    <w:p w14:paraId="5969084D" w14:textId="25F1275F" w:rsidR="00AC2B90" w:rsidRDefault="00AC2B90">
      <w:pPr>
        <w:pStyle w:val="CommentText"/>
      </w:pPr>
      <w:r>
        <w:rPr>
          <w:rStyle w:val="CommentReference"/>
        </w:rPr>
        <w:annotationRef/>
      </w:r>
      <w:r>
        <w:t>The legend says “number” of missing people but the</w:t>
      </w:r>
      <w:r w:rsidR="00970608">
        <w:t xml:space="preserve">re is a y axis label which says proportion of missing person? </w:t>
      </w:r>
      <w:proofErr w:type="gramStart"/>
      <w:r w:rsidR="00970608">
        <w:t>Also</w:t>
      </w:r>
      <w:proofErr w:type="gramEnd"/>
      <w:r w:rsidR="00970608">
        <w:t xml:space="preserve"> you might want to do a rate per population somewhere – I assume this is what the census data is used for? </w:t>
      </w:r>
    </w:p>
  </w:comment>
  <w:comment w:id="222" w:author="Reka Solymosi" w:date="2021-07-22T14:30:00Z" w:initials="RS">
    <w:p w14:paraId="2F803FEE" w14:textId="206445E3" w:rsidR="00970608" w:rsidRDefault="00970608">
      <w:pPr>
        <w:pStyle w:val="CommentText"/>
      </w:pPr>
      <w:r>
        <w:rPr>
          <w:rStyle w:val="CommentReference"/>
        </w:rPr>
        <w:annotationRef/>
      </w:r>
      <w:r>
        <w:t xml:space="preserve">You probably don’t need precision to decimal places, you can’t really have0.8 of a missing incident. Make sure to </w:t>
      </w:r>
      <w:proofErr w:type="spellStart"/>
      <w:r>
        <w:t>lavel</w:t>
      </w:r>
      <w:proofErr w:type="spellEnd"/>
      <w:r>
        <w:t xml:space="preserve"> your legend meaningfully </w:t>
      </w:r>
      <w:proofErr w:type="spellStart"/>
      <w:proofErr w:type="gramStart"/>
      <w:r>
        <w:t>eg</w:t>
      </w:r>
      <w:proofErr w:type="spellEnd"/>
      <w:r>
        <w:t xml:space="preserve"> :number</w:t>
      </w:r>
      <w:proofErr w:type="gramEnd"/>
      <w:r>
        <w:t xml:space="preserve"> of missing incidents”</w:t>
      </w:r>
    </w:p>
  </w:comment>
  <w:comment w:id="242" w:author="Reka Solymosi" w:date="2021-07-22T14:31:00Z" w:initials="RS">
    <w:p w14:paraId="41D9E351" w14:textId="0EF33445" w:rsidR="00970608" w:rsidRDefault="00970608">
      <w:pPr>
        <w:pStyle w:val="CommentText"/>
      </w:pPr>
      <w:r>
        <w:rPr>
          <w:rStyle w:val="CommentReference"/>
        </w:rPr>
        <w:annotationRef/>
      </w:r>
      <w:r>
        <w:t xml:space="preserve">Make sure to interpret this – you see high-high clusters in what appear to be the more densely populated urban areas – I think you have a RQ about this as well – possibly this is not too surprising, more people = more missing incidents. This is where it might be worth brining in population, residential population is fine, and calculating a number of missing incidents per 1000 population or something like this by taking number of calls / residential pop * 1000, then creating a LISA with the rates, to see if this holds. </w:t>
      </w:r>
    </w:p>
  </w:comment>
  <w:comment w:id="253" w:author="Reka Solymosi" w:date="2021-07-22T15:27:00Z" w:initials="RS">
    <w:p w14:paraId="001BD52B" w14:textId="1B8D3C4F" w:rsidR="00976A39" w:rsidRDefault="00976A39">
      <w:pPr>
        <w:pStyle w:val="CommentText"/>
      </w:pPr>
      <w:r>
        <w:rPr>
          <w:rStyle w:val="CommentReference"/>
        </w:rPr>
        <w:annotationRef/>
      </w:r>
      <w:r>
        <w:t>How/where is risk defined?</w:t>
      </w:r>
    </w:p>
  </w:comment>
  <w:comment w:id="254" w:author="Reka Solymosi" w:date="2021-07-22T15:27:00Z" w:initials="RS">
    <w:p w14:paraId="55E00BE2" w14:textId="67DC0E41" w:rsidR="00976A39" w:rsidRDefault="00976A39">
      <w:pPr>
        <w:pStyle w:val="CommentText"/>
      </w:pPr>
      <w:r>
        <w:rPr>
          <w:rStyle w:val="CommentReference"/>
        </w:rPr>
        <w:annotationRef/>
      </w:r>
      <w:r>
        <w:t xml:space="preserve">I don’t think there’s point to bringing in the police response to this, or maybe but then make </w:t>
      </w:r>
      <w:proofErr w:type="gramStart"/>
      <w:r>
        <w:t>more clear</w:t>
      </w:r>
      <w:proofErr w:type="gramEnd"/>
      <w:r>
        <w:t xml:space="preserve"> how it fits!</w:t>
      </w:r>
    </w:p>
  </w:comment>
  <w:comment w:id="259" w:author="Reka Solymosi" w:date="2021-07-22T15:28:00Z" w:initials="RS">
    <w:p w14:paraId="144F5760" w14:textId="06293E6C" w:rsidR="00976A39" w:rsidRDefault="00976A39">
      <w:pPr>
        <w:pStyle w:val="CommentText"/>
      </w:pPr>
      <w:r>
        <w:rPr>
          <w:rStyle w:val="CommentReference"/>
        </w:rPr>
        <w:annotationRef/>
      </w:r>
      <w:proofErr w:type="gramStart"/>
      <w:r>
        <w:t>So</w:t>
      </w:r>
      <w:proofErr w:type="gramEnd"/>
      <w:r>
        <w:t xml:space="preserve"> the model here is to predict missing rate (like missing ppl per population) using IMD? Or missing count with IMD? Either way, justify which, maybe if count include population as a control variable, and then also make sure to interpret the coefficients! That’s the interesting thing – Is the relationship statistically significant? Do you get more calls from higher/lower IMD decile LSOAs? The “</w:t>
      </w:r>
      <w:r w:rsidRPr="00976A39">
        <w:t>Total count from LSOAs in each IMD decile 2015:2020</w:t>
      </w:r>
      <w:r>
        <w:t xml:space="preserve">” graph would suggest no, but let’s see the results. </w:t>
      </w:r>
    </w:p>
  </w:comment>
  <w:comment w:id="261" w:author="Reka Solymosi" w:date="2021-07-22T15:30:00Z" w:initials="RS">
    <w:p w14:paraId="774C7599" w14:textId="5FC7C33E" w:rsidR="00976A39" w:rsidRDefault="00976A39">
      <w:pPr>
        <w:pStyle w:val="CommentText"/>
      </w:pPr>
      <w:r>
        <w:rPr>
          <w:rStyle w:val="CommentReference"/>
        </w:rPr>
        <w:annotationRef/>
      </w:r>
      <w:r>
        <w:t>Same comment as above, I’m not clear on what this question is answering…</w:t>
      </w:r>
    </w:p>
  </w:comment>
  <w:comment w:id="264" w:author="Reka Solymosi" w:date="2021-07-22T15:32:00Z" w:initials="RS">
    <w:p w14:paraId="2875ED6E" w14:textId="1A5009B8" w:rsidR="00976A39" w:rsidRDefault="00976A39">
      <w:pPr>
        <w:pStyle w:val="CommentText"/>
      </w:pPr>
      <w:r>
        <w:rPr>
          <w:rStyle w:val="CommentReference"/>
        </w:rPr>
        <w:annotationRef/>
      </w:r>
      <w:r>
        <w:t xml:space="preserve">Just a note, this is the opposite of the IMD data in that here 10 is worst and 1 is best, so maybe for consistency reverse this one so it’s the same where 1 is bad and 10 is good? </w:t>
      </w:r>
    </w:p>
  </w:comment>
  <w:comment w:id="265" w:author="Reka Solymosi" w:date="2021-07-22T15:32:00Z" w:initials="RS">
    <w:p w14:paraId="0D9A01E2" w14:textId="7AB90EB3" w:rsidR="00976A39" w:rsidRDefault="00976A39">
      <w:pPr>
        <w:pStyle w:val="CommentText"/>
      </w:pPr>
      <w:r>
        <w:rPr>
          <w:rStyle w:val="CommentReference"/>
        </w:rPr>
        <w:annotationRef/>
      </w:r>
      <w:r>
        <w:t xml:space="preserve">Did you find MH data for the other years as well? In that case I would just group these, and then select the matching years’ worth of </w:t>
      </w:r>
      <w:proofErr w:type="spellStart"/>
      <w:r>
        <w:t>misper</w:t>
      </w:r>
      <w:proofErr w:type="spellEnd"/>
      <w:r>
        <w:t xml:space="preserve"> calls</w:t>
      </w:r>
    </w:p>
  </w:comment>
  <w:comment w:id="286" w:author="Reka Solymosi" w:date="2021-07-22T15:33:00Z" w:initials="RS">
    <w:p w14:paraId="0B91A878" w14:textId="708B1218" w:rsidR="00976A39" w:rsidRDefault="00976A39">
      <w:pPr>
        <w:pStyle w:val="CommentText"/>
      </w:pPr>
      <w:r>
        <w:rPr>
          <w:rStyle w:val="CommentReference"/>
        </w:rPr>
        <w:annotationRef/>
      </w:r>
      <w:r>
        <w:t xml:space="preserve">Same comment as with IMD – what does the regression actually tell us about the relationship between MH and missing incidents? Is there a relationship? </w:t>
      </w:r>
    </w:p>
  </w:comment>
  <w:comment w:id="288" w:author="Reka Solymosi" w:date="2021-07-22T15:34:00Z" w:initials="RS">
    <w:p w14:paraId="22420600" w14:textId="6E709B53" w:rsidR="00976A39" w:rsidRDefault="00976A39">
      <w:pPr>
        <w:pStyle w:val="CommentText"/>
      </w:pPr>
      <w:r>
        <w:rPr>
          <w:rStyle w:val="CommentReference"/>
        </w:rPr>
        <w:annotationRef/>
      </w:r>
      <w:r>
        <w:t>Not sure where this question fits, again same comment as with the other similar questions!</w:t>
      </w:r>
    </w:p>
  </w:comment>
  <w:comment w:id="297" w:author="Reka Solymosi" w:date="2021-07-22T15:35:00Z" w:initials="RS">
    <w:p w14:paraId="5DF24820" w14:textId="3FC6E8EE" w:rsidR="00B75DC1" w:rsidRDefault="00B75DC1">
      <w:pPr>
        <w:pStyle w:val="CommentText"/>
      </w:pPr>
      <w:r>
        <w:rPr>
          <w:rStyle w:val="CommentReference"/>
        </w:rPr>
        <w:annotationRef/>
      </w:r>
      <w:r>
        <w:t xml:space="preserve">You can add the forecast stuff you’ve done as well here, to show how it changed compared to what we would expect based on pre-covid data/ trends.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5B09F4" w15:done="0"/>
  <w15:commentEx w15:paraId="7ABC1CDA" w15:done="0"/>
  <w15:commentEx w15:paraId="12C1A13D" w15:done="0"/>
  <w15:commentEx w15:paraId="0EB479CF" w15:done="0"/>
  <w15:commentEx w15:paraId="571394FD" w15:done="0"/>
  <w15:commentEx w15:paraId="7473D4E8" w15:done="0"/>
  <w15:commentEx w15:paraId="2837335A" w15:done="0"/>
  <w15:commentEx w15:paraId="1AA07DEB" w15:done="0"/>
  <w15:commentEx w15:paraId="4ECE8ABF" w15:done="0"/>
  <w15:commentEx w15:paraId="64ADA87C" w15:done="0"/>
  <w15:commentEx w15:paraId="75259AD9" w15:done="0"/>
  <w15:commentEx w15:paraId="186195A8" w15:done="0"/>
  <w15:commentEx w15:paraId="396929F8" w15:done="0"/>
  <w15:commentEx w15:paraId="2F384FAE" w15:paraIdParent="396929F8" w15:done="0"/>
  <w15:commentEx w15:paraId="1A688F20" w15:done="0"/>
  <w15:commentEx w15:paraId="3A0899E2" w15:done="0"/>
  <w15:commentEx w15:paraId="37E5C3E1" w15:done="0"/>
  <w15:commentEx w15:paraId="5B5CF2E4" w15:done="0"/>
  <w15:commentEx w15:paraId="19446851" w15:done="0"/>
  <w15:commentEx w15:paraId="18798223" w15:done="0"/>
  <w15:commentEx w15:paraId="11576235" w15:done="0"/>
  <w15:commentEx w15:paraId="5969084D" w15:done="0"/>
  <w15:commentEx w15:paraId="2F803FEE" w15:done="0"/>
  <w15:commentEx w15:paraId="41D9E351" w15:done="0"/>
  <w15:commentEx w15:paraId="001BD52B" w15:done="0"/>
  <w15:commentEx w15:paraId="55E00BE2" w15:done="0"/>
  <w15:commentEx w15:paraId="144F5760" w15:done="0"/>
  <w15:commentEx w15:paraId="774C7599" w15:done="0"/>
  <w15:commentEx w15:paraId="2875ED6E" w15:done="0"/>
  <w15:commentEx w15:paraId="0D9A01E2" w15:done="0"/>
  <w15:commentEx w15:paraId="0B91A878" w15:done="0"/>
  <w15:commentEx w15:paraId="22420600" w15:done="0"/>
  <w15:commentEx w15:paraId="5DF248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3DFAB" w16cex:dateUtc="2021-07-22T11:14:00Z"/>
  <w16cex:commentExtensible w16cex:durableId="24A3DFFF" w16cex:dateUtc="2021-07-22T11:15:00Z"/>
  <w16cex:commentExtensible w16cex:durableId="24A3E040" w16cex:dateUtc="2021-07-22T11:17:00Z"/>
  <w16cex:commentExtensible w16cex:durableId="24A3E1EF" w16cex:dateUtc="2021-07-22T11:24:00Z"/>
  <w16cex:commentExtensible w16cex:durableId="24A3E2F4" w16cex:dateUtc="2021-07-22T11:28:00Z"/>
  <w16cex:commentExtensible w16cex:durableId="24A3FCB0" w16cex:dateUtc="2021-07-22T13:18:00Z"/>
  <w16cex:commentExtensible w16cex:durableId="24A3E4C6" w16cex:dateUtc="2021-07-22T11:36:00Z"/>
  <w16cex:commentExtensible w16cex:durableId="24A3FC20" w16cex:dateUtc="2021-07-22T13:16:00Z"/>
  <w16cex:commentExtensible w16cex:durableId="24A40166" w16cex:dateUtc="2021-07-22T13:26:00Z"/>
  <w16cex:commentExtensible w16cex:durableId="24A40165" w16cex:dateUtc="2021-07-22T13:30:00Z"/>
  <w16cex:commentExtensible w16cex:durableId="24A40164" w16cex:dateUtc="2021-07-22T13:31:00Z"/>
  <w16cex:commentExtensible w16cex:durableId="24A401B9" w16cex:dateUtc="2021-07-22T13:39:00Z"/>
  <w16cex:commentExtensible w16cex:durableId="24A409BE" w16cex:dateUtc="2021-07-22T14:14:00Z"/>
  <w16cex:commentExtensible w16cex:durableId="24A6C27F" w16cex:dateUtc="2021-07-24T15:46:00Z"/>
  <w16cex:commentExtensible w16cex:durableId="24A40A92" w16cex:dateUtc="2021-07-22T14:17:00Z"/>
  <w16cex:commentExtensible w16cex:durableId="24A40B3A" w16cex:dateUtc="2021-07-22T14:20:00Z"/>
  <w16cex:commentExtensible w16cex:durableId="24A40AEE" w16cex:dateUtc="2021-07-22T14:19:00Z"/>
  <w16cex:commentExtensible w16cex:durableId="24A40B7F" w16cex:dateUtc="2021-07-22T14:21:00Z"/>
  <w16cex:commentExtensible w16cex:durableId="24A40BAC" w16cex:dateUtc="2021-07-22T14:22:00Z"/>
  <w16cex:commentExtensible w16cex:durableId="24A40C0B" w16cex:dateUtc="2021-07-22T14:23:00Z"/>
  <w16cex:commentExtensible w16cex:durableId="24A40C64" w16cex:dateUtc="2021-07-22T14:25:00Z"/>
  <w16cex:commentExtensible w16cex:durableId="24A3FE8A" w16cex:dateUtc="2021-07-22T13:26:00Z"/>
  <w16cex:commentExtensible w16cex:durableId="24A3FF81" w16cex:dateUtc="2021-07-22T13:30:00Z"/>
  <w16cex:commentExtensible w16cex:durableId="24A3FFB9" w16cex:dateUtc="2021-07-22T13:31:00Z"/>
  <w16cex:commentExtensible w16cex:durableId="24A40CF5" w16cex:dateUtc="2021-07-22T14:27:00Z"/>
  <w16cex:commentExtensible w16cex:durableId="24A40CCF" w16cex:dateUtc="2021-07-22T14:27:00Z"/>
  <w16cex:commentExtensible w16cex:durableId="24A40D16" w16cex:dateUtc="2021-07-22T14:28:00Z"/>
  <w16cex:commentExtensible w16cex:durableId="24A40DAE" w16cex:dateUtc="2021-07-22T14:30:00Z"/>
  <w16cex:commentExtensible w16cex:durableId="24A40E1F" w16cex:dateUtc="2021-07-22T14:32:00Z"/>
  <w16cex:commentExtensible w16cex:durableId="24A40DF4" w16cex:dateUtc="2021-07-22T14:32:00Z"/>
  <w16cex:commentExtensible w16cex:durableId="24A40E5A" w16cex:dateUtc="2021-07-22T14:33:00Z"/>
  <w16cex:commentExtensible w16cex:durableId="24A40E8C" w16cex:dateUtc="2021-07-22T14:34:00Z"/>
  <w16cex:commentExtensible w16cex:durableId="24A40ED3" w16cex:dateUtc="2021-07-22T14: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5B09F4" w16cid:durableId="24A3DFAB"/>
  <w16cid:commentId w16cid:paraId="7ABC1CDA" w16cid:durableId="24A3DFFF"/>
  <w16cid:commentId w16cid:paraId="12C1A13D" w16cid:durableId="24A3E040"/>
  <w16cid:commentId w16cid:paraId="0EB479CF" w16cid:durableId="24A3E1EF"/>
  <w16cid:commentId w16cid:paraId="571394FD" w16cid:durableId="24A3E2F4"/>
  <w16cid:commentId w16cid:paraId="7473D4E8" w16cid:durableId="24A3FCB0"/>
  <w16cid:commentId w16cid:paraId="2837335A" w16cid:durableId="24A3E4C6"/>
  <w16cid:commentId w16cid:paraId="1AA07DEB" w16cid:durableId="24A3FC20"/>
  <w16cid:commentId w16cid:paraId="4ECE8ABF" w16cid:durableId="24A40166"/>
  <w16cid:commentId w16cid:paraId="64ADA87C" w16cid:durableId="24A40165"/>
  <w16cid:commentId w16cid:paraId="75259AD9" w16cid:durableId="24A40164"/>
  <w16cid:commentId w16cid:paraId="186195A8" w16cid:durableId="24A401B9"/>
  <w16cid:commentId w16cid:paraId="396929F8" w16cid:durableId="24A409BE"/>
  <w16cid:commentId w16cid:paraId="2F384FAE" w16cid:durableId="24A6C27F"/>
  <w16cid:commentId w16cid:paraId="1A688F20" w16cid:durableId="24A40A92"/>
  <w16cid:commentId w16cid:paraId="3A0899E2" w16cid:durableId="24A40B3A"/>
  <w16cid:commentId w16cid:paraId="37E5C3E1" w16cid:durableId="24A40AEE"/>
  <w16cid:commentId w16cid:paraId="5B5CF2E4" w16cid:durableId="24A40B7F"/>
  <w16cid:commentId w16cid:paraId="19446851" w16cid:durableId="24A40BAC"/>
  <w16cid:commentId w16cid:paraId="18798223" w16cid:durableId="24A40C0B"/>
  <w16cid:commentId w16cid:paraId="11576235" w16cid:durableId="24A40C64"/>
  <w16cid:commentId w16cid:paraId="5969084D" w16cid:durableId="24A3FE8A"/>
  <w16cid:commentId w16cid:paraId="2F803FEE" w16cid:durableId="24A3FF81"/>
  <w16cid:commentId w16cid:paraId="41D9E351" w16cid:durableId="24A3FFB9"/>
  <w16cid:commentId w16cid:paraId="001BD52B" w16cid:durableId="24A40CF5"/>
  <w16cid:commentId w16cid:paraId="55E00BE2" w16cid:durableId="24A40CCF"/>
  <w16cid:commentId w16cid:paraId="144F5760" w16cid:durableId="24A40D16"/>
  <w16cid:commentId w16cid:paraId="774C7599" w16cid:durableId="24A40DAE"/>
  <w16cid:commentId w16cid:paraId="2875ED6E" w16cid:durableId="24A40E1F"/>
  <w16cid:commentId w16cid:paraId="0D9A01E2" w16cid:durableId="24A40DF4"/>
  <w16cid:commentId w16cid:paraId="0B91A878" w16cid:durableId="24A40E5A"/>
  <w16cid:commentId w16cid:paraId="22420600" w16cid:durableId="24A40E8C"/>
  <w16cid:commentId w16cid:paraId="5DF24820" w16cid:durableId="24A40E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0F988" w14:textId="77777777" w:rsidR="00F35FB4" w:rsidRDefault="00F35FB4" w:rsidP="008F29B3">
      <w:pPr>
        <w:spacing w:after="0" w:line="240" w:lineRule="auto"/>
      </w:pPr>
      <w:r>
        <w:separator/>
      </w:r>
    </w:p>
  </w:endnote>
  <w:endnote w:type="continuationSeparator" w:id="0">
    <w:p w14:paraId="5F454B55" w14:textId="77777777" w:rsidR="00F35FB4" w:rsidRDefault="00F35FB4" w:rsidP="008F2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499616"/>
      <w:docPartObj>
        <w:docPartGallery w:val="Page Numbers (Bottom of Page)"/>
        <w:docPartUnique/>
      </w:docPartObj>
    </w:sdtPr>
    <w:sdtEndPr>
      <w:rPr>
        <w:noProof/>
      </w:rPr>
    </w:sdtEndPr>
    <w:sdtContent>
      <w:p w14:paraId="7A2FA436" w14:textId="16904EAE" w:rsidR="008F29B3" w:rsidRDefault="008F29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9EC23B" w14:textId="77777777" w:rsidR="008F29B3" w:rsidRDefault="008F2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8727D" w14:textId="77777777" w:rsidR="00F35FB4" w:rsidRDefault="00F35FB4" w:rsidP="008F29B3">
      <w:pPr>
        <w:spacing w:after="0" w:line="240" w:lineRule="auto"/>
      </w:pPr>
      <w:r>
        <w:separator/>
      </w:r>
    </w:p>
  </w:footnote>
  <w:footnote w:type="continuationSeparator" w:id="0">
    <w:p w14:paraId="16794C3D" w14:textId="77777777" w:rsidR="00F35FB4" w:rsidRDefault="00F35FB4" w:rsidP="008F2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CD3"/>
    <w:multiLevelType w:val="hybridMultilevel"/>
    <w:tmpl w:val="54D292B6"/>
    <w:lvl w:ilvl="0" w:tplc="95BCE0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BE2C3F"/>
    <w:multiLevelType w:val="hybridMultilevel"/>
    <w:tmpl w:val="AF4CAD4E"/>
    <w:lvl w:ilvl="0" w:tplc="95BCE0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46F59"/>
    <w:multiLevelType w:val="hybridMultilevel"/>
    <w:tmpl w:val="E3664772"/>
    <w:lvl w:ilvl="0" w:tplc="95BCE0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E01FAA"/>
    <w:multiLevelType w:val="hybridMultilevel"/>
    <w:tmpl w:val="BB9858D8"/>
    <w:lvl w:ilvl="0" w:tplc="724ADCA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844FB8"/>
    <w:multiLevelType w:val="hybridMultilevel"/>
    <w:tmpl w:val="F502D704"/>
    <w:lvl w:ilvl="0" w:tplc="F0CA04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D44AD"/>
    <w:multiLevelType w:val="hybridMultilevel"/>
    <w:tmpl w:val="C818CE1C"/>
    <w:lvl w:ilvl="0" w:tplc="0809000F">
      <w:start w:val="1"/>
      <w:numFmt w:val="decimal"/>
      <w:lvlText w:val="%1."/>
      <w:lvlJc w:val="left"/>
      <w:pPr>
        <w:ind w:left="720" w:hanging="360"/>
      </w:pPr>
    </w:lvl>
    <w:lvl w:ilvl="1" w:tplc="F0CA048E">
      <w:numFmt w:val="bullet"/>
      <w:lvlText w:val="-"/>
      <w:lvlJc w:val="left"/>
      <w:pPr>
        <w:ind w:left="1440" w:hanging="36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A347A2"/>
    <w:multiLevelType w:val="hybridMultilevel"/>
    <w:tmpl w:val="575CE4D4"/>
    <w:lvl w:ilvl="0" w:tplc="F0CA048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B549F5"/>
    <w:multiLevelType w:val="hybridMultilevel"/>
    <w:tmpl w:val="D85836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0A1569"/>
    <w:multiLevelType w:val="hybridMultilevel"/>
    <w:tmpl w:val="3A8EE552"/>
    <w:lvl w:ilvl="0" w:tplc="95BCE0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816371F"/>
    <w:multiLevelType w:val="hybridMultilevel"/>
    <w:tmpl w:val="C36C8C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341875"/>
    <w:multiLevelType w:val="hybridMultilevel"/>
    <w:tmpl w:val="F5C087A2"/>
    <w:lvl w:ilvl="0" w:tplc="F0CA04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842B8E"/>
    <w:multiLevelType w:val="hybridMultilevel"/>
    <w:tmpl w:val="3FAC129C"/>
    <w:lvl w:ilvl="0" w:tplc="22E2BD7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D1C5532"/>
    <w:multiLevelType w:val="hybridMultilevel"/>
    <w:tmpl w:val="AAAE88EA"/>
    <w:lvl w:ilvl="0" w:tplc="82243DD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3D52534"/>
    <w:multiLevelType w:val="hybridMultilevel"/>
    <w:tmpl w:val="76AE80EA"/>
    <w:lvl w:ilvl="0" w:tplc="22E2BD7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DC1B4E"/>
    <w:multiLevelType w:val="hybridMultilevel"/>
    <w:tmpl w:val="4B72CA4C"/>
    <w:lvl w:ilvl="0" w:tplc="95BCE0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71D762A"/>
    <w:multiLevelType w:val="hybridMultilevel"/>
    <w:tmpl w:val="D39CB3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0"/>
  </w:num>
  <w:num w:numId="3">
    <w:abstractNumId w:val="4"/>
  </w:num>
  <w:num w:numId="4">
    <w:abstractNumId w:val="10"/>
  </w:num>
  <w:num w:numId="5">
    <w:abstractNumId w:val="14"/>
  </w:num>
  <w:num w:numId="6">
    <w:abstractNumId w:val="2"/>
  </w:num>
  <w:num w:numId="7">
    <w:abstractNumId w:val="3"/>
  </w:num>
  <w:num w:numId="8">
    <w:abstractNumId w:val="8"/>
  </w:num>
  <w:num w:numId="9">
    <w:abstractNumId w:val="12"/>
  </w:num>
  <w:num w:numId="10">
    <w:abstractNumId w:val="1"/>
  </w:num>
  <w:num w:numId="11">
    <w:abstractNumId w:val="11"/>
  </w:num>
  <w:num w:numId="12">
    <w:abstractNumId w:val="9"/>
  </w:num>
  <w:num w:numId="13">
    <w:abstractNumId w:val="7"/>
  </w:num>
  <w:num w:numId="14">
    <w:abstractNumId w:val="13"/>
  </w:num>
  <w:num w:numId="15">
    <w:abstractNumId w:val="15"/>
  </w:num>
  <w:num w:numId="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dia kennar">
    <w15:presenceInfo w15:providerId="Windows Live" w15:userId="cca44d876da77982"/>
  </w15:person>
  <w15:person w15:author="Reka Solymosi">
    <w15:presenceInfo w15:providerId="AD" w15:userId="S::reka.solymosi@manchester.ac.uk::42f058c7-c493-49f9-8d7a-10ae046362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DCA"/>
    <w:rsid w:val="00031A10"/>
    <w:rsid w:val="000621CA"/>
    <w:rsid w:val="000A5E59"/>
    <w:rsid w:val="0016781E"/>
    <w:rsid w:val="0017119E"/>
    <w:rsid w:val="00264032"/>
    <w:rsid w:val="00463D69"/>
    <w:rsid w:val="004675C1"/>
    <w:rsid w:val="004D56D5"/>
    <w:rsid w:val="005043A1"/>
    <w:rsid w:val="00512A82"/>
    <w:rsid w:val="005809FF"/>
    <w:rsid w:val="005B3A3D"/>
    <w:rsid w:val="005F62F5"/>
    <w:rsid w:val="00603B96"/>
    <w:rsid w:val="00604229"/>
    <w:rsid w:val="00620D2E"/>
    <w:rsid w:val="0062293C"/>
    <w:rsid w:val="00662C7B"/>
    <w:rsid w:val="006757B3"/>
    <w:rsid w:val="00761899"/>
    <w:rsid w:val="007C3D73"/>
    <w:rsid w:val="007C72B8"/>
    <w:rsid w:val="008F29B3"/>
    <w:rsid w:val="00944251"/>
    <w:rsid w:val="00970608"/>
    <w:rsid w:val="00976A39"/>
    <w:rsid w:val="00991B8A"/>
    <w:rsid w:val="009F1353"/>
    <w:rsid w:val="00A51A27"/>
    <w:rsid w:val="00AC2B90"/>
    <w:rsid w:val="00AF2047"/>
    <w:rsid w:val="00B1146F"/>
    <w:rsid w:val="00B3201C"/>
    <w:rsid w:val="00B75DC1"/>
    <w:rsid w:val="00B8174A"/>
    <w:rsid w:val="00C85C3E"/>
    <w:rsid w:val="00CF7877"/>
    <w:rsid w:val="00D46768"/>
    <w:rsid w:val="00D6246D"/>
    <w:rsid w:val="00D705DF"/>
    <w:rsid w:val="00DB4945"/>
    <w:rsid w:val="00DD3032"/>
    <w:rsid w:val="00E46B2C"/>
    <w:rsid w:val="00EA6DCA"/>
    <w:rsid w:val="00EB3EEC"/>
    <w:rsid w:val="00F35FB4"/>
    <w:rsid w:val="00F41DBA"/>
    <w:rsid w:val="00F97D8D"/>
    <w:rsid w:val="00FF66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EBD3A"/>
  <w15:chartTrackingRefBased/>
  <w15:docId w15:val="{C3EEFA75-7B19-4AC5-812E-30CDC6DB5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6D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6D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6D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A6D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A6DC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DC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A6DCA"/>
    <w:pPr>
      <w:outlineLvl w:val="9"/>
    </w:pPr>
    <w:rPr>
      <w:lang w:val="en-US"/>
    </w:rPr>
  </w:style>
  <w:style w:type="paragraph" w:styleId="ListParagraph">
    <w:name w:val="List Paragraph"/>
    <w:basedOn w:val="Normal"/>
    <w:uiPriority w:val="34"/>
    <w:qFormat/>
    <w:rsid w:val="00EA6DCA"/>
    <w:pPr>
      <w:ind w:left="720"/>
      <w:contextualSpacing/>
    </w:pPr>
  </w:style>
  <w:style w:type="paragraph" w:styleId="Subtitle">
    <w:name w:val="Subtitle"/>
    <w:basedOn w:val="Normal"/>
    <w:next w:val="Normal"/>
    <w:link w:val="SubtitleChar"/>
    <w:uiPriority w:val="11"/>
    <w:qFormat/>
    <w:rsid w:val="00EA6D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6D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EA6DC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A6DCA"/>
    <w:pPr>
      <w:spacing w:after="100"/>
    </w:pPr>
  </w:style>
  <w:style w:type="paragraph" w:styleId="TOC2">
    <w:name w:val="toc 2"/>
    <w:basedOn w:val="Normal"/>
    <w:next w:val="Normal"/>
    <w:autoRedefine/>
    <w:uiPriority w:val="39"/>
    <w:unhideWhenUsed/>
    <w:rsid w:val="00EA6DCA"/>
    <w:pPr>
      <w:spacing w:after="100"/>
      <w:ind w:left="220"/>
    </w:pPr>
  </w:style>
  <w:style w:type="character" w:styleId="Hyperlink">
    <w:name w:val="Hyperlink"/>
    <w:basedOn w:val="DefaultParagraphFont"/>
    <w:uiPriority w:val="99"/>
    <w:unhideWhenUsed/>
    <w:rsid w:val="00EA6DCA"/>
    <w:rPr>
      <w:color w:val="0563C1" w:themeColor="hyperlink"/>
      <w:u w:val="single"/>
    </w:rPr>
  </w:style>
  <w:style w:type="character" w:customStyle="1" w:styleId="Heading3Char">
    <w:name w:val="Heading 3 Char"/>
    <w:basedOn w:val="DefaultParagraphFont"/>
    <w:link w:val="Heading3"/>
    <w:uiPriority w:val="9"/>
    <w:rsid w:val="00EA6D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A6DCA"/>
    <w:pPr>
      <w:spacing w:after="100"/>
      <w:ind w:left="440"/>
    </w:pPr>
  </w:style>
  <w:style w:type="character" w:customStyle="1" w:styleId="Heading4Char">
    <w:name w:val="Heading 4 Char"/>
    <w:basedOn w:val="DefaultParagraphFont"/>
    <w:link w:val="Heading4"/>
    <w:uiPriority w:val="9"/>
    <w:rsid w:val="00EA6D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A6DCA"/>
    <w:rPr>
      <w:rFonts w:asciiTheme="majorHAnsi" w:eastAsiaTheme="majorEastAsia" w:hAnsiTheme="majorHAnsi" w:cstheme="majorBidi"/>
      <w:color w:val="2F5496" w:themeColor="accent1" w:themeShade="BF"/>
    </w:rPr>
  </w:style>
  <w:style w:type="paragraph" w:styleId="NoSpacing">
    <w:name w:val="No Spacing"/>
    <w:uiPriority w:val="1"/>
    <w:qFormat/>
    <w:rsid w:val="00991B8A"/>
    <w:pPr>
      <w:spacing w:after="0" w:line="240" w:lineRule="auto"/>
    </w:pPr>
  </w:style>
  <w:style w:type="paragraph" w:styleId="TOC5">
    <w:name w:val="toc 5"/>
    <w:basedOn w:val="Normal"/>
    <w:next w:val="Normal"/>
    <w:autoRedefine/>
    <w:uiPriority w:val="39"/>
    <w:unhideWhenUsed/>
    <w:rsid w:val="004675C1"/>
    <w:pPr>
      <w:spacing w:after="100"/>
      <w:ind w:left="880"/>
    </w:pPr>
  </w:style>
  <w:style w:type="paragraph" w:styleId="Header">
    <w:name w:val="header"/>
    <w:basedOn w:val="Normal"/>
    <w:link w:val="HeaderChar"/>
    <w:uiPriority w:val="99"/>
    <w:unhideWhenUsed/>
    <w:rsid w:val="008F29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29B3"/>
  </w:style>
  <w:style w:type="paragraph" w:styleId="Footer">
    <w:name w:val="footer"/>
    <w:basedOn w:val="Normal"/>
    <w:link w:val="FooterChar"/>
    <w:uiPriority w:val="99"/>
    <w:unhideWhenUsed/>
    <w:rsid w:val="008F29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29B3"/>
  </w:style>
  <w:style w:type="character" w:styleId="CommentReference">
    <w:name w:val="annotation reference"/>
    <w:basedOn w:val="DefaultParagraphFont"/>
    <w:uiPriority w:val="99"/>
    <w:semiHidden/>
    <w:unhideWhenUsed/>
    <w:rsid w:val="00D6246D"/>
    <w:rPr>
      <w:sz w:val="16"/>
      <w:szCs w:val="16"/>
    </w:rPr>
  </w:style>
  <w:style w:type="paragraph" w:styleId="CommentText">
    <w:name w:val="annotation text"/>
    <w:basedOn w:val="Normal"/>
    <w:link w:val="CommentTextChar"/>
    <w:uiPriority w:val="99"/>
    <w:semiHidden/>
    <w:unhideWhenUsed/>
    <w:rsid w:val="00D6246D"/>
    <w:pPr>
      <w:spacing w:line="240" w:lineRule="auto"/>
    </w:pPr>
    <w:rPr>
      <w:sz w:val="20"/>
      <w:szCs w:val="20"/>
    </w:rPr>
  </w:style>
  <w:style w:type="character" w:customStyle="1" w:styleId="CommentTextChar">
    <w:name w:val="Comment Text Char"/>
    <w:basedOn w:val="DefaultParagraphFont"/>
    <w:link w:val="CommentText"/>
    <w:uiPriority w:val="99"/>
    <w:semiHidden/>
    <w:rsid w:val="00D6246D"/>
    <w:rPr>
      <w:sz w:val="20"/>
      <w:szCs w:val="20"/>
    </w:rPr>
  </w:style>
  <w:style w:type="paragraph" w:styleId="CommentSubject">
    <w:name w:val="annotation subject"/>
    <w:basedOn w:val="CommentText"/>
    <w:next w:val="CommentText"/>
    <w:link w:val="CommentSubjectChar"/>
    <w:uiPriority w:val="99"/>
    <w:semiHidden/>
    <w:unhideWhenUsed/>
    <w:rsid w:val="00D6246D"/>
    <w:rPr>
      <w:b/>
      <w:bCs/>
    </w:rPr>
  </w:style>
  <w:style w:type="character" w:customStyle="1" w:styleId="CommentSubjectChar">
    <w:name w:val="Comment Subject Char"/>
    <w:basedOn w:val="CommentTextChar"/>
    <w:link w:val="CommentSubject"/>
    <w:uiPriority w:val="99"/>
    <w:semiHidden/>
    <w:rsid w:val="00D6246D"/>
    <w:rPr>
      <w:b/>
      <w:bCs/>
      <w:sz w:val="20"/>
      <w:szCs w:val="20"/>
    </w:rPr>
  </w:style>
  <w:style w:type="table" w:styleId="TableGrid">
    <w:name w:val="Table Grid"/>
    <w:basedOn w:val="TableNormal"/>
    <w:uiPriority w:val="39"/>
    <w:rsid w:val="00062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9EEE77D-3426-4B01-A0D4-36E901C49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3583</TotalTime>
  <Pages>23</Pages>
  <Words>3948</Words>
  <Characters>21795</Characters>
  <Application>Microsoft Office Word</Application>
  <DocSecurity>0</DocSecurity>
  <Lines>531</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nadia kennar</dc:creator>
  <cp:keywords/>
  <dc:description/>
  <cp:lastModifiedBy>nadia kennar</cp:lastModifiedBy>
  <cp:revision>10</cp:revision>
  <dcterms:created xsi:type="dcterms:W3CDTF">2021-07-22T14:49:00Z</dcterms:created>
  <dcterms:modified xsi:type="dcterms:W3CDTF">2021-08-31T17:07:00Z</dcterms:modified>
</cp:coreProperties>
</file>